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67D47E" w14:textId="7273C8E7" w:rsidR="00641E54" w:rsidRDefault="00087499">
      <w:pPr>
        <w:pStyle w:val="Title"/>
        <w:jc w:val="both"/>
        <w:rPr>
          <w:lang w:val="en-US"/>
        </w:rPr>
        <w:pPrChange w:id="12" w:author="Berg, Million van den" w:date="2022-06-03T18:37:00Z">
          <w:pPr>
            <w:pStyle w:val="Title"/>
          </w:pPr>
        </w:pPrChange>
      </w:pPr>
      <w:ins w:id="13" w:author="Hilbert" w:date="2022-06-17T15:59:00Z">
        <w:r>
          <w:rPr>
            <w:lang w:val="en-US"/>
          </w:rPr>
          <w:t>§</w:t>
        </w:r>
      </w:ins>
      <w:commentRangeStart w:id="14"/>
      <w:del w:id="15" w:author="Berg, Million van den" w:date="2022-06-03T17:31:00Z">
        <w:r w:rsidR="00692FFC" w:rsidDel="00347925">
          <w:rPr>
            <w:lang w:val="en-US"/>
          </w:rPr>
          <w:delText xml:space="preserve">Do suction cups stick to </w:delText>
        </w:r>
        <w:r w:rsidR="00623C83" w:rsidDel="00347925">
          <w:rPr>
            <w:lang w:val="en-US"/>
          </w:rPr>
          <w:delText>following</w:delText>
        </w:r>
        <w:r w:rsidR="00692FFC" w:rsidDel="00347925">
          <w:rPr>
            <w:lang w:val="en-US"/>
          </w:rPr>
          <w:delText xml:space="preserve"> when surrounded by others</w:delText>
        </w:r>
      </w:del>
      <w:ins w:id="16" w:author="Berg, Million van den" w:date="2022-06-03T18:37:00Z">
        <w:r w:rsidR="00316464">
          <w:rPr>
            <w:lang w:val="en-US"/>
          </w:rPr>
          <w:t>Towards understanding suction cup arrays</w:t>
        </w:r>
      </w:ins>
      <w:del w:id="17" w:author="Berg, Million van den" w:date="2022-06-03T18:37:00Z">
        <w:r w:rsidR="00692FFC" w:rsidDel="00316464">
          <w:rPr>
            <w:lang w:val="en-US"/>
          </w:rPr>
          <w:delText>?</w:delText>
        </w:r>
      </w:del>
      <w:commentRangeEnd w:id="14"/>
      <w:r w:rsidR="004B2122">
        <w:rPr>
          <w:rStyle w:val="CommentReference"/>
          <w:rFonts w:asciiTheme="minorHAnsi" w:eastAsiaTheme="minorHAnsi" w:hAnsiTheme="minorHAnsi" w:cstheme="minorBidi"/>
          <w:spacing w:val="0"/>
          <w:kern w:val="0"/>
        </w:rPr>
        <w:commentReference w:id="14"/>
      </w:r>
    </w:p>
    <w:p w14:paraId="6F1AF923" w14:textId="09C53583" w:rsidR="00641E54" w:rsidRPr="00CF1DA2" w:rsidRDefault="00641E54" w:rsidP="001D597D">
      <w:pPr>
        <w:jc w:val="center"/>
        <w:rPr>
          <w:lang w:val="en-GB"/>
        </w:rPr>
      </w:pPr>
      <w:r w:rsidRPr="00CF1DA2">
        <w:rPr>
          <w:lang w:val="en-GB"/>
        </w:rPr>
        <w:t>Million van den Berg</w:t>
      </w:r>
      <w:r w:rsidRPr="00CF1DA2">
        <w:rPr>
          <w:lang w:val="en-GB"/>
        </w:rPr>
        <w:br/>
        <w:t>BSc Molecular Life Sciences</w:t>
      </w:r>
      <w:r w:rsidRPr="00CF1DA2">
        <w:rPr>
          <w:lang w:val="en-GB"/>
        </w:rPr>
        <w:br/>
        <w:t>1001657</w:t>
      </w:r>
    </w:p>
    <w:p w14:paraId="289197B1" w14:textId="1E71E690" w:rsidR="00641E54" w:rsidRPr="00692FFC" w:rsidRDefault="00CE7D00" w:rsidP="001D597D">
      <w:pPr>
        <w:jc w:val="both"/>
        <w:rPr>
          <w:lang w:val="en-GB"/>
        </w:rPr>
      </w:pPr>
      <w:bookmarkStart w:id="18" w:name="_GoBack"/>
      <w:r>
        <w:rPr>
          <w:noProof/>
          <w:lang w:val="en-US"/>
        </w:rPr>
        <w:drawing>
          <wp:anchor distT="0" distB="0" distL="114300" distR="114300" simplePos="0" relativeHeight="251720192" behindDoc="0" locked="0" layoutInCell="1" allowOverlap="1" wp14:anchorId="1390A9F7" wp14:editId="04496CF3">
            <wp:simplePos x="0" y="0"/>
            <wp:positionH relativeFrom="column">
              <wp:posOffset>-635</wp:posOffset>
            </wp:positionH>
            <wp:positionV relativeFrom="paragraph">
              <wp:posOffset>687070</wp:posOffset>
            </wp:positionV>
            <wp:extent cx="5760720" cy="3348355"/>
            <wp:effectExtent l="0" t="0" r="0" b="0"/>
            <wp:wrapTopAndBottom/>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10"/>
                    <a:stretch>
                      <a:fillRect/>
                    </a:stretch>
                  </pic:blipFill>
                  <pic:spPr>
                    <a:xfrm>
                      <a:off x="0" y="0"/>
                      <a:ext cx="5760720" cy="3348355"/>
                    </a:xfrm>
                    <a:prstGeom prst="rect">
                      <a:avLst/>
                    </a:prstGeom>
                  </pic:spPr>
                </pic:pic>
              </a:graphicData>
            </a:graphic>
          </wp:anchor>
        </w:drawing>
      </w:r>
      <w:bookmarkEnd w:id="18"/>
      <w:ins w:id="19" w:author="Berg, Million van den" w:date="2022-06-03T18:02:00Z">
        <w:r w:rsidR="005161CF">
          <w:rPr>
            <w:noProof/>
            <w:lang w:val="en-US"/>
          </w:rPr>
          <w:drawing>
            <wp:anchor distT="0" distB="0" distL="114300" distR="114300" simplePos="0" relativeHeight="251719168" behindDoc="0" locked="0" layoutInCell="1" allowOverlap="1" wp14:anchorId="48E8367F" wp14:editId="0FE559AE">
              <wp:simplePos x="0" y="0"/>
              <wp:positionH relativeFrom="column">
                <wp:posOffset>-312420</wp:posOffset>
              </wp:positionH>
              <wp:positionV relativeFrom="page">
                <wp:posOffset>9050655</wp:posOffset>
              </wp:positionV>
              <wp:extent cx="2857500" cy="542925"/>
              <wp:effectExtent l="0" t="0" r="0" b="9525"/>
              <wp:wrapNone/>
              <wp:docPr id="12" name="Picture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Afbeelding met tekst&#10;&#10;Automatisch gegenereerde beschrijving"/>
                      <pic:cNvPicPr/>
                    </pic:nvPicPr>
                    <pic:blipFill>
                      <a:blip r:embed="rId11">
                        <a:extLst>
                          <a:ext uri="{28A0092B-C50C-407E-A947-70E740481C1C}">
                            <a14:useLocalDpi xmlns:a14="http://schemas.microsoft.com/office/drawing/2010/main" val="0"/>
                          </a:ext>
                        </a:extLst>
                      </a:blip>
                      <a:stretch>
                        <a:fillRect/>
                      </a:stretch>
                    </pic:blipFill>
                    <pic:spPr>
                      <a:xfrm>
                        <a:off x="0" y="0"/>
                        <a:ext cx="2857500" cy="542925"/>
                      </a:xfrm>
                      <a:prstGeom prst="rect">
                        <a:avLst/>
                      </a:prstGeom>
                    </pic:spPr>
                  </pic:pic>
                </a:graphicData>
              </a:graphic>
              <wp14:sizeRelH relativeFrom="margin">
                <wp14:pctWidth>0</wp14:pctWidth>
              </wp14:sizeRelH>
              <wp14:sizeRelV relativeFrom="margin">
                <wp14:pctHeight>0</wp14:pctHeight>
              </wp14:sizeRelV>
            </wp:anchor>
          </w:drawing>
        </w:r>
      </w:ins>
      <w:del w:id="20" w:author="Berg, Million van den" w:date="2022-06-03T18:02:00Z">
        <w:r w:rsidR="000502B0" w:rsidDel="005161CF">
          <w:rPr>
            <w:noProof/>
            <w:lang w:val="en-US"/>
          </w:rPr>
          <w:drawing>
            <wp:inline distT="0" distB="0" distL="0" distR="0" wp14:anchorId="23B213AD" wp14:editId="6CAE32E9">
              <wp:extent cx="5741546" cy="430616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991" cy="4316994"/>
                      </a:xfrm>
                      <a:prstGeom prst="rect">
                        <a:avLst/>
                      </a:prstGeom>
                      <a:noFill/>
                    </pic:spPr>
                  </pic:pic>
                </a:graphicData>
              </a:graphic>
            </wp:inline>
          </w:drawing>
        </w:r>
      </w:del>
      <w:r w:rsidR="00641E54" w:rsidRPr="00692FFC">
        <w:rPr>
          <w:lang w:val="en-GB"/>
        </w:rPr>
        <w:br w:type="page"/>
      </w:r>
    </w:p>
    <w:sdt>
      <w:sdtPr>
        <w:rPr>
          <w:rFonts w:asciiTheme="minorHAnsi" w:eastAsiaTheme="minorHAnsi" w:hAnsiTheme="minorHAnsi" w:cstheme="minorBidi"/>
          <w:sz w:val="22"/>
          <w:szCs w:val="22"/>
          <w:lang w:eastAsia="en-US"/>
        </w:rPr>
        <w:id w:val="346303363"/>
        <w:docPartObj>
          <w:docPartGallery w:val="Table of Contents"/>
          <w:docPartUnique/>
        </w:docPartObj>
      </w:sdtPr>
      <w:sdtEndPr>
        <w:rPr>
          <w:b/>
          <w:bCs/>
        </w:rPr>
      </w:sdtEndPr>
      <w:sdtContent>
        <w:p w14:paraId="3E64FBA8" w14:textId="43193593" w:rsidR="006029B4" w:rsidRPr="00692FFC" w:rsidRDefault="002E4A78" w:rsidP="001D597D">
          <w:pPr>
            <w:pStyle w:val="TOCHeading"/>
            <w:jc w:val="both"/>
            <w:rPr>
              <w:lang w:val="en-GB"/>
            </w:rPr>
          </w:pPr>
          <w:r w:rsidRPr="00692FFC">
            <w:rPr>
              <w:lang w:val="en-GB"/>
            </w:rPr>
            <w:t>Table of contents</w:t>
          </w:r>
        </w:p>
        <w:p w14:paraId="3F359A31" w14:textId="000156D1" w:rsidR="00061E99" w:rsidRDefault="006029B4" w:rsidP="005750C1">
          <w:pPr>
            <w:pStyle w:val="TOC1"/>
            <w:rPr>
              <w:rFonts w:eastAsiaTheme="minorEastAsia"/>
              <w:noProof/>
              <w:lang w:eastAsia="nl-NL"/>
            </w:rPr>
          </w:pPr>
          <w:r>
            <w:fldChar w:fldCharType="begin"/>
          </w:r>
          <w:r>
            <w:instrText xml:space="preserve"> TOC \o "1-3" \h \z \u </w:instrText>
          </w:r>
          <w:r>
            <w:fldChar w:fldCharType="separate"/>
          </w:r>
          <w:hyperlink w:anchor="_Toc104985701" w:history="1">
            <w:r w:rsidR="00061E99" w:rsidRPr="00ED6BAD">
              <w:rPr>
                <w:rStyle w:val="Hyperlink"/>
                <w:noProof/>
                <w:lang w:val="en-GB"/>
              </w:rPr>
              <w:t>Introduction</w:t>
            </w:r>
            <w:r w:rsidR="00061E99">
              <w:rPr>
                <w:noProof/>
                <w:webHidden/>
              </w:rPr>
              <w:tab/>
            </w:r>
            <w:r w:rsidR="00061E99">
              <w:rPr>
                <w:noProof/>
                <w:webHidden/>
              </w:rPr>
              <w:fldChar w:fldCharType="begin"/>
            </w:r>
            <w:r w:rsidR="00061E99">
              <w:rPr>
                <w:noProof/>
                <w:webHidden/>
              </w:rPr>
              <w:instrText xml:space="preserve"> PAGEREF _Toc104985701 \h </w:instrText>
            </w:r>
            <w:r w:rsidR="00061E99">
              <w:rPr>
                <w:noProof/>
                <w:webHidden/>
              </w:rPr>
            </w:r>
            <w:r w:rsidR="00061E99">
              <w:rPr>
                <w:noProof/>
                <w:webHidden/>
              </w:rPr>
              <w:fldChar w:fldCharType="separate"/>
            </w:r>
            <w:r w:rsidR="00087499">
              <w:rPr>
                <w:noProof/>
                <w:webHidden/>
              </w:rPr>
              <w:t>2</w:t>
            </w:r>
            <w:r w:rsidR="00061E99">
              <w:rPr>
                <w:noProof/>
                <w:webHidden/>
              </w:rPr>
              <w:fldChar w:fldCharType="end"/>
            </w:r>
          </w:hyperlink>
        </w:p>
        <w:p w14:paraId="0669199A" w14:textId="2F384150" w:rsidR="00061E99" w:rsidRDefault="008647C4" w:rsidP="005750C1">
          <w:pPr>
            <w:pStyle w:val="TOC1"/>
            <w:rPr>
              <w:rFonts w:eastAsiaTheme="minorEastAsia"/>
              <w:noProof/>
              <w:lang w:eastAsia="nl-NL"/>
            </w:rPr>
          </w:pPr>
          <w:r>
            <w:rPr>
              <w:noProof/>
            </w:rPr>
            <w:fldChar w:fldCharType="begin"/>
          </w:r>
          <w:r>
            <w:rPr>
              <w:noProof/>
            </w:rPr>
            <w:instrText xml:space="preserve"> HYPERLINK \l "_Toc104985702" </w:instrText>
          </w:r>
          <w:ins w:id="21" w:author="Hilbert" w:date="2022-06-17T15:55:00Z">
            <w:r w:rsidR="00087499">
              <w:rPr>
                <w:noProof/>
              </w:rPr>
            </w:r>
          </w:ins>
          <w:r>
            <w:rPr>
              <w:noProof/>
            </w:rPr>
            <w:fldChar w:fldCharType="separate"/>
          </w:r>
          <w:r w:rsidR="00061E99" w:rsidRPr="00ED6BAD">
            <w:rPr>
              <w:rStyle w:val="Hyperlink"/>
              <w:noProof/>
              <w:lang w:val="en-GB"/>
            </w:rPr>
            <w:t>Materials and Methods</w:t>
          </w:r>
          <w:r w:rsidR="00061E99">
            <w:rPr>
              <w:noProof/>
              <w:webHidden/>
            </w:rPr>
            <w:tab/>
          </w:r>
          <w:r w:rsidR="00061E99">
            <w:rPr>
              <w:noProof/>
              <w:webHidden/>
            </w:rPr>
            <w:fldChar w:fldCharType="begin"/>
          </w:r>
          <w:r w:rsidR="00061E99">
            <w:rPr>
              <w:noProof/>
              <w:webHidden/>
            </w:rPr>
            <w:instrText xml:space="preserve"> PAGEREF _Toc104985702 \h </w:instrText>
          </w:r>
          <w:r w:rsidR="00061E99">
            <w:rPr>
              <w:noProof/>
              <w:webHidden/>
            </w:rPr>
          </w:r>
          <w:r w:rsidR="00061E99">
            <w:rPr>
              <w:noProof/>
              <w:webHidden/>
            </w:rPr>
            <w:fldChar w:fldCharType="separate"/>
          </w:r>
          <w:r w:rsidR="00087499">
            <w:rPr>
              <w:noProof/>
              <w:webHidden/>
            </w:rPr>
            <w:t>4</w:t>
          </w:r>
          <w:r w:rsidR="00061E99">
            <w:rPr>
              <w:noProof/>
              <w:webHidden/>
            </w:rPr>
            <w:fldChar w:fldCharType="end"/>
          </w:r>
          <w:r>
            <w:rPr>
              <w:noProof/>
            </w:rPr>
            <w:fldChar w:fldCharType="end"/>
          </w:r>
        </w:p>
        <w:p w14:paraId="0907ED95" w14:textId="42A171E8" w:rsidR="00061E99" w:rsidRDefault="008647C4">
          <w:pPr>
            <w:pStyle w:val="TOC2"/>
            <w:rPr>
              <w:rFonts w:eastAsiaTheme="minorEastAsia"/>
              <w:noProof/>
              <w:lang w:eastAsia="nl-NL"/>
            </w:rPr>
          </w:pPr>
          <w:r>
            <w:rPr>
              <w:noProof/>
            </w:rPr>
            <w:fldChar w:fldCharType="begin"/>
          </w:r>
          <w:r>
            <w:rPr>
              <w:noProof/>
            </w:rPr>
            <w:instrText xml:space="preserve"> HYPERLINK \l "_Toc104985703" </w:instrText>
          </w:r>
          <w:ins w:id="22" w:author="Hilbert" w:date="2022-06-17T15:55:00Z">
            <w:r w:rsidR="00087499">
              <w:rPr>
                <w:noProof/>
              </w:rPr>
            </w:r>
          </w:ins>
          <w:r>
            <w:rPr>
              <w:noProof/>
            </w:rPr>
            <w:fldChar w:fldCharType="separate"/>
          </w:r>
          <w:r w:rsidR="00061E99" w:rsidRPr="00ED6BAD">
            <w:rPr>
              <w:rStyle w:val="Hyperlink"/>
              <w:noProof/>
              <w:lang w:val="en-GB"/>
            </w:rPr>
            <w:t>Materials</w:t>
          </w:r>
          <w:r w:rsidR="00061E99">
            <w:rPr>
              <w:noProof/>
              <w:webHidden/>
            </w:rPr>
            <w:tab/>
          </w:r>
          <w:r w:rsidR="00061E99">
            <w:rPr>
              <w:noProof/>
              <w:webHidden/>
            </w:rPr>
            <w:fldChar w:fldCharType="begin"/>
          </w:r>
          <w:r w:rsidR="00061E99">
            <w:rPr>
              <w:noProof/>
              <w:webHidden/>
            </w:rPr>
            <w:instrText xml:space="preserve"> PAGEREF _Toc104985703 \h </w:instrText>
          </w:r>
          <w:r w:rsidR="00061E99">
            <w:rPr>
              <w:noProof/>
              <w:webHidden/>
            </w:rPr>
          </w:r>
          <w:r w:rsidR="00061E99">
            <w:rPr>
              <w:noProof/>
              <w:webHidden/>
            </w:rPr>
            <w:fldChar w:fldCharType="separate"/>
          </w:r>
          <w:r w:rsidR="00087499">
            <w:rPr>
              <w:noProof/>
              <w:webHidden/>
            </w:rPr>
            <w:t>4</w:t>
          </w:r>
          <w:r w:rsidR="00061E99">
            <w:rPr>
              <w:noProof/>
              <w:webHidden/>
            </w:rPr>
            <w:fldChar w:fldCharType="end"/>
          </w:r>
          <w:r>
            <w:rPr>
              <w:noProof/>
            </w:rPr>
            <w:fldChar w:fldCharType="end"/>
          </w:r>
        </w:p>
        <w:p w14:paraId="10322F4B" w14:textId="726CC687" w:rsidR="00061E99" w:rsidRDefault="008647C4">
          <w:pPr>
            <w:pStyle w:val="TOC2"/>
            <w:rPr>
              <w:rFonts w:eastAsiaTheme="minorEastAsia"/>
              <w:noProof/>
              <w:lang w:eastAsia="nl-NL"/>
            </w:rPr>
          </w:pPr>
          <w:r>
            <w:rPr>
              <w:noProof/>
            </w:rPr>
            <w:fldChar w:fldCharType="begin"/>
          </w:r>
          <w:r>
            <w:rPr>
              <w:noProof/>
            </w:rPr>
            <w:instrText xml:space="preserve"> HYPERLINK \l "_Toc104985704" </w:instrText>
          </w:r>
          <w:ins w:id="23" w:author="Hilbert" w:date="2022-06-17T15:55:00Z">
            <w:r w:rsidR="00087499">
              <w:rPr>
                <w:noProof/>
              </w:rPr>
            </w:r>
          </w:ins>
          <w:r>
            <w:rPr>
              <w:noProof/>
            </w:rPr>
            <w:fldChar w:fldCharType="separate"/>
          </w:r>
          <w:r w:rsidR="00061E99" w:rsidRPr="00ED6BAD">
            <w:rPr>
              <w:rStyle w:val="Hyperlink"/>
              <w:noProof/>
              <w:lang w:val="en-GB"/>
            </w:rPr>
            <w:t>Ecoflex surface preparation</w:t>
          </w:r>
          <w:r w:rsidR="00061E99">
            <w:rPr>
              <w:noProof/>
              <w:webHidden/>
            </w:rPr>
            <w:tab/>
          </w:r>
          <w:r w:rsidR="00061E99">
            <w:rPr>
              <w:noProof/>
              <w:webHidden/>
            </w:rPr>
            <w:fldChar w:fldCharType="begin"/>
          </w:r>
          <w:r w:rsidR="00061E99">
            <w:rPr>
              <w:noProof/>
              <w:webHidden/>
            </w:rPr>
            <w:instrText xml:space="preserve"> PAGEREF _Toc104985704 \h </w:instrText>
          </w:r>
          <w:r w:rsidR="00061E99">
            <w:rPr>
              <w:noProof/>
              <w:webHidden/>
            </w:rPr>
          </w:r>
          <w:r w:rsidR="00061E99">
            <w:rPr>
              <w:noProof/>
              <w:webHidden/>
            </w:rPr>
            <w:fldChar w:fldCharType="separate"/>
          </w:r>
          <w:r w:rsidR="00087499">
            <w:rPr>
              <w:noProof/>
              <w:webHidden/>
            </w:rPr>
            <w:t>4</w:t>
          </w:r>
          <w:r w:rsidR="00061E99">
            <w:rPr>
              <w:noProof/>
              <w:webHidden/>
            </w:rPr>
            <w:fldChar w:fldCharType="end"/>
          </w:r>
          <w:r>
            <w:rPr>
              <w:noProof/>
            </w:rPr>
            <w:fldChar w:fldCharType="end"/>
          </w:r>
        </w:p>
        <w:p w14:paraId="704D12A1" w14:textId="098C75DB" w:rsidR="00061E99" w:rsidRDefault="008647C4">
          <w:pPr>
            <w:pStyle w:val="TOC2"/>
            <w:rPr>
              <w:rFonts w:eastAsiaTheme="minorEastAsia"/>
              <w:noProof/>
              <w:lang w:eastAsia="nl-NL"/>
            </w:rPr>
          </w:pPr>
          <w:r>
            <w:rPr>
              <w:noProof/>
            </w:rPr>
            <w:fldChar w:fldCharType="begin"/>
          </w:r>
          <w:r>
            <w:rPr>
              <w:noProof/>
            </w:rPr>
            <w:instrText xml:space="preserve"> HYPERLINK \l "_Toc104985705" </w:instrText>
          </w:r>
          <w:ins w:id="24" w:author="Hilbert" w:date="2022-06-17T15:55:00Z">
            <w:r w:rsidR="00087499">
              <w:rPr>
                <w:noProof/>
              </w:rPr>
            </w:r>
          </w:ins>
          <w:r>
            <w:rPr>
              <w:noProof/>
            </w:rPr>
            <w:fldChar w:fldCharType="separate"/>
          </w:r>
          <w:r w:rsidR="00061E99" w:rsidRPr="00ED6BAD">
            <w:rPr>
              <w:rStyle w:val="Hyperlink"/>
              <w:noProof/>
              <w:lang w:val="en-GB"/>
            </w:rPr>
            <w:t>Array</w:t>
          </w:r>
          <w:r w:rsidR="00061E99">
            <w:rPr>
              <w:noProof/>
              <w:webHidden/>
            </w:rPr>
            <w:tab/>
          </w:r>
          <w:r w:rsidR="00061E99">
            <w:rPr>
              <w:noProof/>
              <w:webHidden/>
            </w:rPr>
            <w:fldChar w:fldCharType="begin"/>
          </w:r>
          <w:r w:rsidR="00061E99">
            <w:rPr>
              <w:noProof/>
              <w:webHidden/>
            </w:rPr>
            <w:instrText xml:space="preserve"> PAGEREF _Toc104985705 \h </w:instrText>
          </w:r>
          <w:r w:rsidR="00061E99">
            <w:rPr>
              <w:noProof/>
              <w:webHidden/>
            </w:rPr>
          </w:r>
          <w:r w:rsidR="00061E99">
            <w:rPr>
              <w:noProof/>
              <w:webHidden/>
            </w:rPr>
            <w:fldChar w:fldCharType="separate"/>
          </w:r>
          <w:r w:rsidR="00087499">
            <w:rPr>
              <w:noProof/>
              <w:webHidden/>
            </w:rPr>
            <w:t>5</w:t>
          </w:r>
          <w:r w:rsidR="00061E99">
            <w:rPr>
              <w:noProof/>
              <w:webHidden/>
            </w:rPr>
            <w:fldChar w:fldCharType="end"/>
          </w:r>
          <w:r>
            <w:rPr>
              <w:noProof/>
            </w:rPr>
            <w:fldChar w:fldCharType="end"/>
          </w:r>
        </w:p>
        <w:p w14:paraId="57D0A824" w14:textId="7732AB77" w:rsidR="00061E99" w:rsidRDefault="008647C4">
          <w:pPr>
            <w:pStyle w:val="TOC2"/>
            <w:rPr>
              <w:rFonts w:eastAsiaTheme="minorEastAsia"/>
              <w:noProof/>
              <w:lang w:eastAsia="nl-NL"/>
            </w:rPr>
          </w:pPr>
          <w:r>
            <w:rPr>
              <w:noProof/>
            </w:rPr>
            <w:fldChar w:fldCharType="begin"/>
          </w:r>
          <w:r>
            <w:rPr>
              <w:noProof/>
            </w:rPr>
            <w:instrText xml:space="preserve"> HYPERLINK \l "_Toc104985706" </w:instrText>
          </w:r>
          <w:ins w:id="25" w:author="Hilbert" w:date="2022-06-17T15:55:00Z">
            <w:r w:rsidR="00087499">
              <w:rPr>
                <w:noProof/>
              </w:rPr>
            </w:r>
          </w:ins>
          <w:r>
            <w:rPr>
              <w:noProof/>
            </w:rPr>
            <w:fldChar w:fldCharType="separate"/>
          </w:r>
          <w:r w:rsidR="00061E99" w:rsidRPr="00ED6BAD">
            <w:rPr>
              <w:rStyle w:val="Hyperlink"/>
              <w:noProof/>
            </w:rPr>
            <w:t>Single suction cup</w:t>
          </w:r>
          <w:r w:rsidR="00061E99">
            <w:rPr>
              <w:noProof/>
              <w:webHidden/>
            </w:rPr>
            <w:tab/>
          </w:r>
          <w:r w:rsidR="00061E99">
            <w:rPr>
              <w:noProof/>
              <w:webHidden/>
            </w:rPr>
            <w:fldChar w:fldCharType="begin"/>
          </w:r>
          <w:r w:rsidR="00061E99">
            <w:rPr>
              <w:noProof/>
              <w:webHidden/>
            </w:rPr>
            <w:instrText xml:space="preserve"> PAGEREF _Toc104985706 \h </w:instrText>
          </w:r>
          <w:r w:rsidR="00061E99">
            <w:rPr>
              <w:noProof/>
              <w:webHidden/>
            </w:rPr>
          </w:r>
          <w:r w:rsidR="00061E99">
            <w:rPr>
              <w:noProof/>
              <w:webHidden/>
            </w:rPr>
            <w:fldChar w:fldCharType="separate"/>
          </w:r>
          <w:r w:rsidR="00087499">
            <w:rPr>
              <w:noProof/>
              <w:webHidden/>
            </w:rPr>
            <w:t>5</w:t>
          </w:r>
          <w:r w:rsidR="00061E99">
            <w:rPr>
              <w:noProof/>
              <w:webHidden/>
            </w:rPr>
            <w:fldChar w:fldCharType="end"/>
          </w:r>
          <w:r>
            <w:rPr>
              <w:noProof/>
            </w:rPr>
            <w:fldChar w:fldCharType="end"/>
          </w:r>
        </w:p>
        <w:p w14:paraId="7ACF5E71" w14:textId="70F58473" w:rsidR="00061E99" w:rsidRDefault="008647C4" w:rsidP="005750C1">
          <w:pPr>
            <w:pStyle w:val="TOC1"/>
            <w:rPr>
              <w:rFonts w:eastAsiaTheme="minorEastAsia"/>
              <w:noProof/>
              <w:lang w:eastAsia="nl-NL"/>
            </w:rPr>
          </w:pPr>
          <w:r>
            <w:rPr>
              <w:noProof/>
            </w:rPr>
            <w:fldChar w:fldCharType="begin"/>
          </w:r>
          <w:r>
            <w:rPr>
              <w:noProof/>
            </w:rPr>
            <w:instrText xml:space="preserve"> HYPERLINK \l "_Toc104985707" </w:instrText>
          </w:r>
          <w:ins w:id="26" w:author="Hilbert" w:date="2022-06-17T15:55:00Z">
            <w:r w:rsidR="00087499">
              <w:rPr>
                <w:noProof/>
              </w:rPr>
            </w:r>
          </w:ins>
          <w:r>
            <w:rPr>
              <w:noProof/>
            </w:rPr>
            <w:fldChar w:fldCharType="separate"/>
          </w:r>
          <w:r w:rsidR="00061E99" w:rsidRPr="00ED6BAD">
            <w:rPr>
              <w:rStyle w:val="Hyperlink"/>
              <w:noProof/>
              <w:lang w:val="en-US"/>
            </w:rPr>
            <w:t>Results</w:t>
          </w:r>
          <w:r w:rsidR="00061E99">
            <w:rPr>
              <w:noProof/>
              <w:webHidden/>
            </w:rPr>
            <w:tab/>
          </w:r>
          <w:r w:rsidR="00061E99">
            <w:rPr>
              <w:noProof/>
              <w:webHidden/>
            </w:rPr>
            <w:fldChar w:fldCharType="begin"/>
          </w:r>
          <w:r w:rsidR="00061E99">
            <w:rPr>
              <w:noProof/>
              <w:webHidden/>
            </w:rPr>
            <w:instrText xml:space="preserve"> PAGEREF _Toc104985707 \h </w:instrText>
          </w:r>
          <w:r w:rsidR="00061E99">
            <w:rPr>
              <w:noProof/>
              <w:webHidden/>
            </w:rPr>
          </w:r>
          <w:r w:rsidR="00061E99">
            <w:rPr>
              <w:noProof/>
              <w:webHidden/>
            </w:rPr>
            <w:fldChar w:fldCharType="separate"/>
          </w:r>
          <w:r w:rsidR="00087499">
            <w:rPr>
              <w:noProof/>
              <w:webHidden/>
            </w:rPr>
            <w:t>6</w:t>
          </w:r>
          <w:r w:rsidR="00061E99">
            <w:rPr>
              <w:noProof/>
              <w:webHidden/>
            </w:rPr>
            <w:fldChar w:fldCharType="end"/>
          </w:r>
          <w:r>
            <w:rPr>
              <w:noProof/>
            </w:rPr>
            <w:fldChar w:fldCharType="end"/>
          </w:r>
        </w:p>
        <w:p w14:paraId="00670E70" w14:textId="3F5EE289" w:rsidR="00061E99" w:rsidRDefault="008647C4">
          <w:pPr>
            <w:pStyle w:val="TOC2"/>
            <w:rPr>
              <w:rFonts w:eastAsiaTheme="minorEastAsia"/>
              <w:noProof/>
              <w:lang w:eastAsia="nl-NL"/>
            </w:rPr>
          </w:pPr>
          <w:r>
            <w:rPr>
              <w:noProof/>
            </w:rPr>
            <w:fldChar w:fldCharType="begin"/>
          </w:r>
          <w:r>
            <w:rPr>
              <w:noProof/>
            </w:rPr>
            <w:instrText xml:space="preserve"> HYPERLINK \l "_Toc104985708" </w:instrText>
          </w:r>
          <w:ins w:id="27" w:author="Hilbert" w:date="2022-06-17T15:55:00Z">
            <w:r w:rsidR="00087499">
              <w:rPr>
                <w:noProof/>
              </w:rPr>
            </w:r>
          </w:ins>
          <w:r>
            <w:rPr>
              <w:noProof/>
            </w:rPr>
            <w:fldChar w:fldCharType="separate"/>
          </w:r>
          <w:r w:rsidR="00061E99" w:rsidRPr="00ED6BAD">
            <w:rPr>
              <w:rStyle w:val="Hyperlink"/>
              <w:noProof/>
              <w:lang w:val="en-US"/>
            </w:rPr>
            <w:t>Surface</w:t>
          </w:r>
          <w:r w:rsidR="00061E99">
            <w:rPr>
              <w:noProof/>
              <w:webHidden/>
            </w:rPr>
            <w:tab/>
          </w:r>
          <w:r w:rsidR="00061E99">
            <w:rPr>
              <w:noProof/>
              <w:webHidden/>
            </w:rPr>
            <w:fldChar w:fldCharType="begin"/>
          </w:r>
          <w:r w:rsidR="00061E99">
            <w:rPr>
              <w:noProof/>
              <w:webHidden/>
            </w:rPr>
            <w:instrText xml:space="preserve"> PAGEREF _Toc104985708 \h </w:instrText>
          </w:r>
          <w:r w:rsidR="00061E99">
            <w:rPr>
              <w:noProof/>
              <w:webHidden/>
            </w:rPr>
          </w:r>
          <w:r w:rsidR="00061E99">
            <w:rPr>
              <w:noProof/>
              <w:webHidden/>
            </w:rPr>
            <w:fldChar w:fldCharType="separate"/>
          </w:r>
          <w:r w:rsidR="00087499">
            <w:rPr>
              <w:noProof/>
              <w:webHidden/>
            </w:rPr>
            <w:t>6</w:t>
          </w:r>
          <w:r w:rsidR="00061E99">
            <w:rPr>
              <w:noProof/>
              <w:webHidden/>
            </w:rPr>
            <w:fldChar w:fldCharType="end"/>
          </w:r>
          <w:r>
            <w:rPr>
              <w:noProof/>
            </w:rPr>
            <w:fldChar w:fldCharType="end"/>
          </w:r>
        </w:p>
        <w:p w14:paraId="0CA19C0F" w14:textId="01DD4FA6" w:rsidR="00061E99" w:rsidRDefault="008647C4">
          <w:pPr>
            <w:pStyle w:val="TOC2"/>
            <w:rPr>
              <w:rFonts w:eastAsiaTheme="minorEastAsia"/>
              <w:noProof/>
              <w:lang w:eastAsia="nl-NL"/>
            </w:rPr>
          </w:pPr>
          <w:r>
            <w:rPr>
              <w:noProof/>
            </w:rPr>
            <w:fldChar w:fldCharType="begin"/>
          </w:r>
          <w:r>
            <w:rPr>
              <w:noProof/>
            </w:rPr>
            <w:instrText xml:space="preserve"> HYPERLINK \l "_Toc104985709" </w:instrText>
          </w:r>
          <w:ins w:id="28" w:author="Hilbert" w:date="2022-06-17T15:55:00Z">
            <w:r w:rsidR="00087499">
              <w:rPr>
                <w:noProof/>
              </w:rPr>
            </w:r>
          </w:ins>
          <w:r>
            <w:rPr>
              <w:noProof/>
            </w:rPr>
            <w:fldChar w:fldCharType="separate"/>
          </w:r>
          <w:r w:rsidR="00061E99" w:rsidRPr="00ED6BAD">
            <w:rPr>
              <w:rStyle w:val="Hyperlink"/>
              <w:noProof/>
              <w:lang w:val="en-US"/>
            </w:rPr>
            <w:t>Array</w:t>
          </w:r>
          <w:r w:rsidR="00061E99">
            <w:rPr>
              <w:noProof/>
              <w:webHidden/>
            </w:rPr>
            <w:tab/>
          </w:r>
          <w:r w:rsidR="00061E99">
            <w:rPr>
              <w:noProof/>
              <w:webHidden/>
            </w:rPr>
            <w:fldChar w:fldCharType="begin"/>
          </w:r>
          <w:r w:rsidR="00061E99">
            <w:rPr>
              <w:noProof/>
              <w:webHidden/>
            </w:rPr>
            <w:instrText xml:space="preserve"> PAGEREF _Toc104985709 \h </w:instrText>
          </w:r>
          <w:r w:rsidR="00061E99">
            <w:rPr>
              <w:noProof/>
              <w:webHidden/>
            </w:rPr>
          </w:r>
          <w:r w:rsidR="00061E99">
            <w:rPr>
              <w:noProof/>
              <w:webHidden/>
            </w:rPr>
            <w:fldChar w:fldCharType="separate"/>
          </w:r>
          <w:r w:rsidR="00087499">
            <w:rPr>
              <w:noProof/>
              <w:webHidden/>
            </w:rPr>
            <w:t>6</w:t>
          </w:r>
          <w:r w:rsidR="00061E99">
            <w:rPr>
              <w:noProof/>
              <w:webHidden/>
            </w:rPr>
            <w:fldChar w:fldCharType="end"/>
          </w:r>
          <w:r>
            <w:rPr>
              <w:noProof/>
            </w:rPr>
            <w:fldChar w:fldCharType="end"/>
          </w:r>
        </w:p>
        <w:p w14:paraId="2EEC95DD" w14:textId="5C03A842" w:rsidR="00061E99" w:rsidRDefault="008647C4">
          <w:pPr>
            <w:pStyle w:val="TOC2"/>
            <w:rPr>
              <w:rFonts w:eastAsiaTheme="minorEastAsia"/>
              <w:noProof/>
              <w:lang w:eastAsia="nl-NL"/>
            </w:rPr>
          </w:pPr>
          <w:r>
            <w:rPr>
              <w:noProof/>
            </w:rPr>
            <w:fldChar w:fldCharType="begin"/>
          </w:r>
          <w:r>
            <w:rPr>
              <w:noProof/>
            </w:rPr>
            <w:instrText xml:space="preserve"> HYPERLINK \l "_Toc104985710" </w:instrText>
          </w:r>
          <w:ins w:id="29" w:author="Hilbert" w:date="2022-06-17T15:55:00Z">
            <w:r w:rsidR="00087499">
              <w:rPr>
                <w:noProof/>
              </w:rPr>
            </w:r>
          </w:ins>
          <w:r>
            <w:rPr>
              <w:noProof/>
            </w:rPr>
            <w:fldChar w:fldCharType="separate"/>
          </w:r>
          <w:r w:rsidR="00061E99" w:rsidRPr="00ED6BAD">
            <w:rPr>
              <w:rStyle w:val="Hyperlink"/>
              <w:noProof/>
              <w:lang w:val="en-US"/>
            </w:rPr>
            <w:t>Single suction cup</w:t>
          </w:r>
          <w:r w:rsidR="00061E99">
            <w:rPr>
              <w:noProof/>
              <w:webHidden/>
            </w:rPr>
            <w:tab/>
          </w:r>
          <w:r w:rsidR="00061E99">
            <w:rPr>
              <w:noProof/>
              <w:webHidden/>
            </w:rPr>
            <w:fldChar w:fldCharType="begin"/>
          </w:r>
          <w:r w:rsidR="00061E99">
            <w:rPr>
              <w:noProof/>
              <w:webHidden/>
            </w:rPr>
            <w:instrText xml:space="preserve"> PAGEREF _Toc104985710 \h </w:instrText>
          </w:r>
          <w:r w:rsidR="00061E99">
            <w:rPr>
              <w:noProof/>
              <w:webHidden/>
            </w:rPr>
          </w:r>
          <w:r w:rsidR="00061E99">
            <w:rPr>
              <w:noProof/>
              <w:webHidden/>
            </w:rPr>
            <w:fldChar w:fldCharType="separate"/>
          </w:r>
          <w:r w:rsidR="00087499">
            <w:rPr>
              <w:noProof/>
              <w:webHidden/>
            </w:rPr>
            <w:t>7</w:t>
          </w:r>
          <w:r w:rsidR="00061E99">
            <w:rPr>
              <w:noProof/>
              <w:webHidden/>
            </w:rPr>
            <w:fldChar w:fldCharType="end"/>
          </w:r>
          <w:r>
            <w:rPr>
              <w:noProof/>
            </w:rPr>
            <w:fldChar w:fldCharType="end"/>
          </w:r>
        </w:p>
        <w:p w14:paraId="453DF9CB" w14:textId="413947F8" w:rsidR="00061E99" w:rsidRDefault="008647C4" w:rsidP="005750C1">
          <w:pPr>
            <w:pStyle w:val="TOC1"/>
            <w:rPr>
              <w:rFonts w:eastAsiaTheme="minorEastAsia"/>
              <w:noProof/>
              <w:lang w:eastAsia="nl-NL"/>
            </w:rPr>
          </w:pPr>
          <w:r>
            <w:rPr>
              <w:noProof/>
            </w:rPr>
            <w:fldChar w:fldCharType="begin"/>
          </w:r>
          <w:r>
            <w:rPr>
              <w:noProof/>
            </w:rPr>
            <w:instrText xml:space="preserve"> HYPERLINK \l "_Toc104985711" </w:instrText>
          </w:r>
          <w:ins w:id="30" w:author="Hilbert" w:date="2022-06-17T15:55:00Z">
            <w:r w:rsidR="00087499">
              <w:rPr>
                <w:noProof/>
              </w:rPr>
            </w:r>
          </w:ins>
          <w:r>
            <w:rPr>
              <w:noProof/>
            </w:rPr>
            <w:fldChar w:fldCharType="separate"/>
          </w:r>
          <w:r w:rsidR="00061E99" w:rsidRPr="00ED6BAD">
            <w:rPr>
              <w:rStyle w:val="Hyperlink"/>
              <w:noProof/>
              <w:lang w:val="en-GB"/>
            </w:rPr>
            <w:t>Discussion</w:t>
          </w:r>
          <w:r w:rsidR="00061E99">
            <w:rPr>
              <w:noProof/>
              <w:webHidden/>
            </w:rPr>
            <w:tab/>
          </w:r>
          <w:r w:rsidR="00061E99">
            <w:rPr>
              <w:noProof/>
              <w:webHidden/>
            </w:rPr>
            <w:fldChar w:fldCharType="begin"/>
          </w:r>
          <w:r w:rsidR="00061E99">
            <w:rPr>
              <w:noProof/>
              <w:webHidden/>
            </w:rPr>
            <w:instrText xml:space="preserve"> PAGEREF _Toc104985711 \h </w:instrText>
          </w:r>
          <w:r w:rsidR="00061E99">
            <w:rPr>
              <w:noProof/>
              <w:webHidden/>
            </w:rPr>
          </w:r>
          <w:r w:rsidR="00061E99">
            <w:rPr>
              <w:noProof/>
              <w:webHidden/>
            </w:rPr>
            <w:fldChar w:fldCharType="separate"/>
          </w:r>
          <w:r w:rsidR="00087499">
            <w:rPr>
              <w:noProof/>
              <w:webHidden/>
            </w:rPr>
            <w:t>9</w:t>
          </w:r>
          <w:r w:rsidR="00061E99">
            <w:rPr>
              <w:noProof/>
              <w:webHidden/>
            </w:rPr>
            <w:fldChar w:fldCharType="end"/>
          </w:r>
          <w:r>
            <w:rPr>
              <w:noProof/>
            </w:rPr>
            <w:fldChar w:fldCharType="end"/>
          </w:r>
        </w:p>
        <w:p w14:paraId="75A4CC61" w14:textId="0484956A" w:rsidR="00061E99" w:rsidRDefault="008647C4">
          <w:pPr>
            <w:pStyle w:val="TOC2"/>
            <w:rPr>
              <w:rFonts w:eastAsiaTheme="minorEastAsia"/>
              <w:noProof/>
              <w:lang w:eastAsia="nl-NL"/>
            </w:rPr>
          </w:pPr>
          <w:r>
            <w:rPr>
              <w:noProof/>
            </w:rPr>
            <w:fldChar w:fldCharType="begin"/>
          </w:r>
          <w:r>
            <w:rPr>
              <w:noProof/>
            </w:rPr>
            <w:instrText xml:space="preserve"> HYPERLINK \l "_Toc104985712" </w:instrText>
          </w:r>
          <w:ins w:id="31" w:author="Hilbert" w:date="2022-06-17T15:55:00Z">
            <w:r w:rsidR="00087499">
              <w:rPr>
                <w:noProof/>
              </w:rPr>
            </w:r>
          </w:ins>
          <w:r>
            <w:rPr>
              <w:noProof/>
            </w:rPr>
            <w:fldChar w:fldCharType="separate"/>
          </w:r>
          <w:r w:rsidR="00061E99" w:rsidRPr="00ED6BAD">
            <w:rPr>
              <w:rStyle w:val="Hyperlink"/>
              <w:noProof/>
              <w:lang w:val="en-GB"/>
            </w:rPr>
            <w:t>Mean suction cup adhesion from array</w:t>
          </w:r>
          <w:r w:rsidR="00061E99">
            <w:rPr>
              <w:noProof/>
              <w:webHidden/>
            </w:rPr>
            <w:tab/>
          </w:r>
          <w:r w:rsidR="00061E99">
            <w:rPr>
              <w:noProof/>
              <w:webHidden/>
            </w:rPr>
            <w:fldChar w:fldCharType="begin"/>
          </w:r>
          <w:r w:rsidR="00061E99">
            <w:rPr>
              <w:noProof/>
              <w:webHidden/>
            </w:rPr>
            <w:instrText xml:space="preserve"> PAGEREF _Toc104985712 \h </w:instrText>
          </w:r>
          <w:r w:rsidR="00061E99">
            <w:rPr>
              <w:noProof/>
              <w:webHidden/>
            </w:rPr>
          </w:r>
          <w:r w:rsidR="00061E99">
            <w:rPr>
              <w:noProof/>
              <w:webHidden/>
            </w:rPr>
            <w:fldChar w:fldCharType="separate"/>
          </w:r>
          <w:r w:rsidR="00087499">
            <w:rPr>
              <w:noProof/>
              <w:webHidden/>
            </w:rPr>
            <w:t>9</w:t>
          </w:r>
          <w:r w:rsidR="00061E99">
            <w:rPr>
              <w:noProof/>
              <w:webHidden/>
            </w:rPr>
            <w:fldChar w:fldCharType="end"/>
          </w:r>
          <w:r>
            <w:rPr>
              <w:noProof/>
            </w:rPr>
            <w:fldChar w:fldCharType="end"/>
          </w:r>
        </w:p>
        <w:p w14:paraId="4E418F7C" w14:textId="75C72320" w:rsidR="00061E99" w:rsidRDefault="008647C4">
          <w:pPr>
            <w:pStyle w:val="TOC2"/>
            <w:rPr>
              <w:rFonts w:eastAsiaTheme="minorEastAsia"/>
              <w:noProof/>
              <w:lang w:eastAsia="nl-NL"/>
            </w:rPr>
          </w:pPr>
          <w:r>
            <w:rPr>
              <w:noProof/>
            </w:rPr>
            <w:fldChar w:fldCharType="begin"/>
          </w:r>
          <w:r>
            <w:rPr>
              <w:noProof/>
            </w:rPr>
            <w:instrText xml:space="preserve"> HYPERLINK \l "_Toc104985713" </w:instrText>
          </w:r>
          <w:ins w:id="32" w:author="Hilbert" w:date="2022-06-17T15:55:00Z">
            <w:r w:rsidR="00087499">
              <w:rPr>
                <w:noProof/>
              </w:rPr>
            </w:r>
          </w:ins>
          <w:r>
            <w:rPr>
              <w:noProof/>
            </w:rPr>
            <w:fldChar w:fldCharType="separate"/>
          </w:r>
          <w:r w:rsidR="00061E99" w:rsidRPr="00ED6BAD">
            <w:rPr>
              <w:rStyle w:val="Hyperlink"/>
              <w:noProof/>
              <w:lang w:val="fr-BE"/>
            </w:rPr>
            <w:t>R</w:t>
          </w:r>
          <w:r w:rsidR="00061E99" w:rsidRPr="00ED6BAD">
            <w:rPr>
              <w:rStyle w:val="Hyperlink"/>
              <w:noProof/>
              <w:lang w:val="en-GB"/>
            </w:rPr>
            <w:t>esponse difference</w:t>
          </w:r>
          <w:r w:rsidR="00061E99">
            <w:rPr>
              <w:noProof/>
              <w:webHidden/>
            </w:rPr>
            <w:tab/>
          </w:r>
          <w:r w:rsidR="00061E99">
            <w:rPr>
              <w:noProof/>
              <w:webHidden/>
            </w:rPr>
            <w:fldChar w:fldCharType="begin"/>
          </w:r>
          <w:r w:rsidR="00061E99">
            <w:rPr>
              <w:noProof/>
              <w:webHidden/>
            </w:rPr>
            <w:instrText xml:space="preserve"> PAGEREF _Toc104985713 \h </w:instrText>
          </w:r>
          <w:r w:rsidR="00061E99">
            <w:rPr>
              <w:noProof/>
              <w:webHidden/>
            </w:rPr>
          </w:r>
          <w:r w:rsidR="00061E99">
            <w:rPr>
              <w:noProof/>
              <w:webHidden/>
            </w:rPr>
            <w:fldChar w:fldCharType="separate"/>
          </w:r>
          <w:r w:rsidR="00087499">
            <w:rPr>
              <w:noProof/>
              <w:webHidden/>
            </w:rPr>
            <w:t>9</w:t>
          </w:r>
          <w:r w:rsidR="00061E99">
            <w:rPr>
              <w:noProof/>
              <w:webHidden/>
            </w:rPr>
            <w:fldChar w:fldCharType="end"/>
          </w:r>
          <w:r>
            <w:rPr>
              <w:noProof/>
            </w:rPr>
            <w:fldChar w:fldCharType="end"/>
          </w:r>
        </w:p>
        <w:p w14:paraId="442A77C4" w14:textId="391ECB8E" w:rsidR="00061E99" w:rsidRDefault="008647C4">
          <w:pPr>
            <w:pStyle w:val="TOC2"/>
            <w:rPr>
              <w:rFonts w:eastAsiaTheme="minorEastAsia"/>
              <w:noProof/>
              <w:lang w:eastAsia="nl-NL"/>
            </w:rPr>
          </w:pPr>
          <w:r>
            <w:rPr>
              <w:noProof/>
            </w:rPr>
            <w:fldChar w:fldCharType="begin"/>
          </w:r>
          <w:r>
            <w:rPr>
              <w:noProof/>
            </w:rPr>
            <w:instrText xml:space="preserve"> HYPERLINK \l "_Toc104985714" </w:instrText>
          </w:r>
          <w:ins w:id="33" w:author="Hilbert" w:date="2022-06-17T15:55:00Z">
            <w:r w:rsidR="00087499">
              <w:rPr>
                <w:noProof/>
              </w:rPr>
            </w:r>
          </w:ins>
          <w:r>
            <w:rPr>
              <w:noProof/>
            </w:rPr>
            <w:fldChar w:fldCharType="separate"/>
          </w:r>
          <w:r w:rsidR="00061E99" w:rsidRPr="00ED6BAD">
            <w:rPr>
              <w:rStyle w:val="Hyperlink"/>
              <w:noProof/>
              <w:lang w:val="en-GB"/>
            </w:rPr>
            <w:t>Increasing adhesion</w:t>
          </w:r>
          <w:r w:rsidR="00061E99">
            <w:rPr>
              <w:noProof/>
              <w:webHidden/>
            </w:rPr>
            <w:tab/>
          </w:r>
          <w:r w:rsidR="00061E99">
            <w:rPr>
              <w:noProof/>
              <w:webHidden/>
            </w:rPr>
            <w:fldChar w:fldCharType="begin"/>
          </w:r>
          <w:r w:rsidR="00061E99">
            <w:rPr>
              <w:noProof/>
              <w:webHidden/>
            </w:rPr>
            <w:instrText xml:space="preserve"> PAGEREF _Toc104985714 \h </w:instrText>
          </w:r>
          <w:r w:rsidR="00061E99">
            <w:rPr>
              <w:noProof/>
              <w:webHidden/>
            </w:rPr>
          </w:r>
          <w:r w:rsidR="00061E99">
            <w:rPr>
              <w:noProof/>
              <w:webHidden/>
            </w:rPr>
            <w:fldChar w:fldCharType="separate"/>
          </w:r>
          <w:r w:rsidR="00087499">
            <w:rPr>
              <w:noProof/>
              <w:webHidden/>
            </w:rPr>
            <w:t>9</w:t>
          </w:r>
          <w:r w:rsidR="00061E99">
            <w:rPr>
              <w:noProof/>
              <w:webHidden/>
            </w:rPr>
            <w:fldChar w:fldCharType="end"/>
          </w:r>
          <w:r>
            <w:rPr>
              <w:noProof/>
            </w:rPr>
            <w:fldChar w:fldCharType="end"/>
          </w:r>
        </w:p>
        <w:p w14:paraId="2C416D60" w14:textId="3C08BA71" w:rsidR="00061E99" w:rsidRDefault="008647C4">
          <w:pPr>
            <w:pStyle w:val="TOC2"/>
            <w:rPr>
              <w:rFonts w:eastAsiaTheme="minorEastAsia"/>
              <w:noProof/>
              <w:lang w:eastAsia="nl-NL"/>
            </w:rPr>
          </w:pPr>
          <w:r>
            <w:rPr>
              <w:noProof/>
            </w:rPr>
            <w:fldChar w:fldCharType="begin"/>
          </w:r>
          <w:r>
            <w:rPr>
              <w:noProof/>
            </w:rPr>
            <w:instrText xml:space="preserve"> HYPERLINK \l "_Toc104985715" </w:instrText>
          </w:r>
          <w:ins w:id="34" w:author="Hilbert" w:date="2022-06-17T15:55:00Z">
            <w:r w:rsidR="00087499">
              <w:rPr>
                <w:noProof/>
              </w:rPr>
            </w:r>
          </w:ins>
          <w:r>
            <w:rPr>
              <w:noProof/>
            </w:rPr>
            <w:fldChar w:fldCharType="separate"/>
          </w:r>
          <w:r w:rsidR="00061E99" w:rsidRPr="00ED6BAD">
            <w:rPr>
              <w:rStyle w:val="Hyperlink"/>
              <w:noProof/>
              <w:lang w:val="en-GB"/>
            </w:rPr>
            <w:t>Hertzian contact</w:t>
          </w:r>
          <w:r w:rsidR="00061E99">
            <w:rPr>
              <w:noProof/>
              <w:webHidden/>
            </w:rPr>
            <w:tab/>
          </w:r>
          <w:r w:rsidR="00061E99">
            <w:rPr>
              <w:noProof/>
              <w:webHidden/>
            </w:rPr>
            <w:fldChar w:fldCharType="begin"/>
          </w:r>
          <w:r w:rsidR="00061E99">
            <w:rPr>
              <w:noProof/>
              <w:webHidden/>
            </w:rPr>
            <w:instrText xml:space="preserve"> PAGEREF _Toc104985715 \h </w:instrText>
          </w:r>
          <w:r w:rsidR="00061E99">
            <w:rPr>
              <w:noProof/>
              <w:webHidden/>
            </w:rPr>
          </w:r>
          <w:r w:rsidR="00061E99">
            <w:rPr>
              <w:noProof/>
              <w:webHidden/>
            </w:rPr>
            <w:fldChar w:fldCharType="separate"/>
          </w:r>
          <w:r w:rsidR="00087499">
            <w:rPr>
              <w:noProof/>
              <w:webHidden/>
            </w:rPr>
            <w:t>9</w:t>
          </w:r>
          <w:r w:rsidR="00061E99">
            <w:rPr>
              <w:noProof/>
              <w:webHidden/>
            </w:rPr>
            <w:fldChar w:fldCharType="end"/>
          </w:r>
          <w:r>
            <w:rPr>
              <w:noProof/>
            </w:rPr>
            <w:fldChar w:fldCharType="end"/>
          </w:r>
        </w:p>
        <w:p w14:paraId="650DC72D" w14:textId="64986B47" w:rsidR="00061E99" w:rsidRDefault="008647C4">
          <w:pPr>
            <w:pStyle w:val="TOC2"/>
            <w:rPr>
              <w:rFonts w:eastAsiaTheme="minorEastAsia"/>
              <w:noProof/>
              <w:lang w:eastAsia="nl-NL"/>
            </w:rPr>
          </w:pPr>
          <w:r>
            <w:rPr>
              <w:noProof/>
            </w:rPr>
            <w:fldChar w:fldCharType="begin"/>
          </w:r>
          <w:r>
            <w:rPr>
              <w:noProof/>
            </w:rPr>
            <w:instrText xml:space="preserve"> HYPERLINK \l "_Toc104985716" </w:instrText>
          </w:r>
          <w:ins w:id="35" w:author="Hilbert" w:date="2022-06-17T15:55:00Z">
            <w:r w:rsidR="00087499">
              <w:rPr>
                <w:noProof/>
              </w:rPr>
            </w:r>
          </w:ins>
          <w:r>
            <w:rPr>
              <w:noProof/>
            </w:rPr>
            <w:fldChar w:fldCharType="separate"/>
          </w:r>
          <w:r w:rsidR="00061E99" w:rsidRPr="00ED6BAD">
            <w:rPr>
              <w:rStyle w:val="Hyperlink"/>
              <w:noProof/>
              <w:lang w:val="en-GB"/>
            </w:rPr>
            <w:t>Array failure</w:t>
          </w:r>
          <w:r w:rsidR="00061E99">
            <w:rPr>
              <w:noProof/>
              <w:webHidden/>
            </w:rPr>
            <w:tab/>
          </w:r>
          <w:r w:rsidR="00061E99">
            <w:rPr>
              <w:noProof/>
              <w:webHidden/>
            </w:rPr>
            <w:fldChar w:fldCharType="begin"/>
          </w:r>
          <w:r w:rsidR="00061E99">
            <w:rPr>
              <w:noProof/>
              <w:webHidden/>
            </w:rPr>
            <w:instrText xml:space="preserve"> PAGEREF _Toc104985716 \h </w:instrText>
          </w:r>
          <w:r w:rsidR="00061E99">
            <w:rPr>
              <w:noProof/>
              <w:webHidden/>
            </w:rPr>
          </w:r>
          <w:r w:rsidR="00061E99">
            <w:rPr>
              <w:noProof/>
              <w:webHidden/>
            </w:rPr>
            <w:fldChar w:fldCharType="separate"/>
          </w:r>
          <w:r w:rsidR="00087499">
            <w:rPr>
              <w:noProof/>
              <w:webHidden/>
            </w:rPr>
            <w:t>10</w:t>
          </w:r>
          <w:r w:rsidR="00061E99">
            <w:rPr>
              <w:noProof/>
              <w:webHidden/>
            </w:rPr>
            <w:fldChar w:fldCharType="end"/>
          </w:r>
          <w:r>
            <w:rPr>
              <w:noProof/>
            </w:rPr>
            <w:fldChar w:fldCharType="end"/>
          </w:r>
        </w:p>
        <w:p w14:paraId="5C9EF83D" w14:textId="18066FFC" w:rsidR="00061E99" w:rsidRDefault="008647C4" w:rsidP="005750C1">
          <w:pPr>
            <w:pStyle w:val="TOC1"/>
            <w:rPr>
              <w:rFonts w:eastAsiaTheme="minorEastAsia"/>
              <w:noProof/>
              <w:lang w:eastAsia="nl-NL"/>
            </w:rPr>
          </w:pPr>
          <w:r>
            <w:rPr>
              <w:noProof/>
            </w:rPr>
            <w:fldChar w:fldCharType="begin"/>
          </w:r>
          <w:r>
            <w:rPr>
              <w:noProof/>
            </w:rPr>
            <w:instrText xml:space="preserve"> HYPERLINK \l "_Toc104985717" </w:instrText>
          </w:r>
          <w:ins w:id="36" w:author="Hilbert" w:date="2022-06-17T15:55:00Z">
            <w:r w:rsidR="00087499">
              <w:rPr>
                <w:noProof/>
              </w:rPr>
            </w:r>
          </w:ins>
          <w:r>
            <w:rPr>
              <w:noProof/>
            </w:rPr>
            <w:fldChar w:fldCharType="separate"/>
          </w:r>
          <w:r w:rsidR="00061E99" w:rsidRPr="00ED6BAD">
            <w:rPr>
              <w:rStyle w:val="Hyperlink"/>
              <w:noProof/>
              <w:lang w:val="en-GB"/>
            </w:rPr>
            <w:t>Conclusion</w:t>
          </w:r>
          <w:r w:rsidR="00061E99">
            <w:rPr>
              <w:noProof/>
              <w:webHidden/>
            </w:rPr>
            <w:tab/>
          </w:r>
          <w:r w:rsidR="00061E99">
            <w:rPr>
              <w:noProof/>
              <w:webHidden/>
            </w:rPr>
            <w:fldChar w:fldCharType="begin"/>
          </w:r>
          <w:r w:rsidR="00061E99">
            <w:rPr>
              <w:noProof/>
              <w:webHidden/>
            </w:rPr>
            <w:instrText xml:space="preserve"> PAGEREF _Toc104985717 \h </w:instrText>
          </w:r>
          <w:r w:rsidR="00061E99">
            <w:rPr>
              <w:noProof/>
              <w:webHidden/>
            </w:rPr>
          </w:r>
          <w:r w:rsidR="00061E99">
            <w:rPr>
              <w:noProof/>
              <w:webHidden/>
            </w:rPr>
            <w:fldChar w:fldCharType="separate"/>
          </w:r>
          <w:r w:rsidR="00087499">
            <w:rPr>
              <w:noProof/>
              <w:webHidden/>
            </w:rPr>
            <w:t>10</w:t>
          </w:r>
          <w:r w:rsidR="00061E99">
            <w:rPr>
              <w:noProof/>
              <w:webHidden/>
            </w:rPr>
            <w:fldChar w:fldCharType="end"/>
          </w:r>
          <w:r>
            <w:rPr>
              <w:noProof/>
            </w:rPr>
            <w:fldChar w:fldCharType="end"/>
          </w:r>
        </w:p>
        <w:p w14:paraId="59A635C4" w14:textId="19FD7A16" w:rsidR="00061E99" w:rsidRDefault="008647C4" w:rsidP="005750C1">
          <w:pPr>
            <w:pStyle w:val="TOC1"/>
            <w:rPr>
              <w:rFonts w:eastAsiaTheme="minorEastAsia"/>
              <w:noProof/>
              <w:lang w:eastAsia="nl-NL"/>
            </w:rPr>
          </w:pPr>
          <w:r>
            <w:rPr>
              <w:noProof/>
            </w:rPr>
            <w:fldChar w:fldCharType="begin"/>
          </w:r>
          <w:r>
            <w:rPr>
              <w:noProof/>
            </w:rPr>
            <w:instrText xml:space="preserve"> HYPERLINK \l "_Toc104985718" </w:instrText>
          </w:r>
          <w:ins w:id="37" w:author="Hilbert" w:date="2022-06-17T15:55:00Z">
            <w:r w:rsidR="00087499">
              <w:rPr>
                <w:noProof/>
              </w:rPr>
            </w:r>
          </w:ins>
          <w:r>
            <w:rPr>
              <w:noProof/>
            </w:rPr>
            <w:fldChar w:fldCharType="separate"/>
          </w:r>
          <w:r w:rsidR="00061E99" w:rsidRPr="00ED6BAD">
            <w:rPr>
              <w:rStyle w:val="Hyperlink"/>
              <w:noProof/>
              <w:lang w:val="en-GB"/>
            </w:rPr>
            <w:t>Bibliography</w:t>
          </w:r>
          <w:r w:rsidR="00061E99">
            <w:rPr>
              <w:noProof/>
              <w:webHidden/>
            </w:rPr>
            <w:tab/>
          </w:r>
          <w:r w:rsidR="00061E99">
            <w:rPr>
              <w:noProof/>
              <w:webHidden/>
            </w:rPr>
            <w:fldChar w:fldCharType="begin"/>
          </w:r>
          <w:r w:rsidR="00061E99">
            <w:rPr>
              <w:noProof/>
              <w:webHidden/>
            </w:rPr>
            <w:instrText xml:space="preserve"> PAGEREF _Toc104985718 \h </w:instrText>
          </w:r>
          <w:r w:rsidR="00061E99">
            <w:rPr>
              <w:noProof/>
              <w:webHidden/>
            </w:rPr>
          </w:r>
          <w:r w:rsidR="00061E99">
            <w:rPr>
              <w:noProof/>
              <w:webHidden/>
            </w:rPr>
            <w:fldChar w:fldCharType="separate"/>
          </w:r>
          <w:r w:rsidR="00087499">
            <w:rPr>
              <w:noProof/>
              <w:webHidden/>
            </w:rPr>
            <w:t>11</w:t>
          </w:r>
          <w:r w:rsidR="00061E99">
            <w:rPr>
              <w:noProof/>
              <w:webHidden/>
            </w:rPr>
            <w:fldChar w:fldCharType="end"/>
          </w:r>
          <w:r>
            <w:rPr>
              <w:noProof/>
            </w:rPr>
            <w:fldChar w:fldCharType="end"/>
          </w:r>
        </w:p>
        <w:p w14:paraId="43173A97" w14:textId="55786AB1" w:rsidR="006029B4" w:rsidRDefault="006029B4" w:rsidP="001D597D">
          <w:pPr>
            <w:jc w:val="both"/>
          </w:pPr>
          <w:r>
            <w:rPr>
              <w:b/>
              <w:bCs/>
            </w:rPr>
            <w:fldChar w:fldCharType="end"/>
          </w:r>
        </w:p>
      </w:sdtContent>
    </w:sdt>
    <w:p w14:paraId="06B453AD" w14:textId="299D037B" w:rsidR="006029B4" w:rsidRDefault="006029B4" w:rsidP="001D597D">
      <w:pPr>
        <w:jc w:val="both"/>
        <w:rPr>
          <w:rFonts w:asciiTheme="majorHAnsi" w:eastAsiaTheme="majorEastAsia" w:hAnsiTheme="majorHAnsi" w:cstheme="majorBidi"/>
          <w:color w:val="2E74B5" w:themeColor="accent1" w:themeShade="BF"/>
          <w:sz w:val="32"/>
          <w:szCs w:val="32"/>
        </w:rPr>
      </w:pPr>
      <w:r>
        <w:br w:type="page"/>
      </w:r>
    </w:p>
    <w:p w14:paraId="794FAA29" w14:textId="785597FA" w:rsidR="00145A82" w:rsidRPr="006160DF" w:rsidRDefault="00093CDF" w:rsidP="001D597D">
      <w:pPr>
        <w:pStyle w:val="Heading1"/>
        <w:jc w:val="both"/>
        <w:rPr>
          <w:lang w:val="en-GB"/>
        </w:rPr>
      </w:pPr>
      <w:bookmarkStart w:id="38" w:name="_Toc104985701"/>
      <w:r w:rsidRPr="006160DF">
        <w:rPr>
          <w:lang w:val="en-GB"/>
        </w:rPr>
        <w:lastRenderedPageBreak/>
        <w:t>Introduction</w:t>
      </w:r>
      <w:bookmarkEnd w:id="38"/>
    </w:p>
    <w:p w14:paraId="1FAE2B9A" w14:textId="6BA66DB1" w:rsidR="00C509AA" w:rsidRPr="00880839" w:rsidRDefault="005D5C54" w:rsidP="001D597D">
      <w:pPr>
        <w:jc w:val="both"/>
        <w:rPr>
          <w:lang w:val="en-GB"/>
        </w:rPr>
      </w:pPr>
      <w:r>
        <w:rPr>
          <w:lang w:val="en-GB"/>
        </w:rPr>
        <w:t>Probabilistic fasteners</w:t>
      </w:r>
      <w:r w:rsidR="00A12168" w:rsidRPr="00880839">
        <w:rPr>
          <w:lang w:val="en-GB"/>
        </w:rPr>
        <w:t xml:space="preserve"> like </w:t>
      </w:r>
      <w:r w:rsidR="00BF6B7B" w:rsidRPr="00880839">
        <w:rPr>
          <w:lang w:val="en-GB"/>
        </w:rPr>
        <w:t>Velcro</w:t>
      </w:r>
      <w:r w:rsidR="006D5C47" w:rsidRPr="00880839">
        <w:rPr>
          <w:lang w:val="en-GB"/>
        </w:rPr>
        <w:t xml:space="preserve"> are </w:t>
      </w:r>
      <w:r w:rsidR="00C46971" w:rsidRPr="00880839">
        <w:rPr>
          <w:lang w:val="en-GB"/>
        </w:rPr>
        <w:t>broadly used</w:t>
      </w:r>
      <w:ins w:id="39" w:author="Hilbert" w:date="2022-06-01T15:01:00Z">
        <w:r w:rsidR="00BE7365">
          <w:rPr>
            <w:lang w:val="en-GB"/>
          </w:rPr>
          <w:t xml:space="preserve"> in</w:t>
        </w:r>
      </w:ins>
      <w:r w:rsidR="00A12168" w:rsidRPr="00880839">
        <w:rPr>
          <w:lang w:val="en-GB"/>
        </w:rPr>
        <w:t xml:space="preserve"> products</w:t>
      </w:r>
      <w:r w:rsidR="00C46971" w:rsidRPr="00880839">
        <w:rPr>
          <w:lang w:val="en-GB"/>
        </w:rPr>
        <w:t xml:space="preserve"> in daily life</w:t>
      </w:r>
      <w:r w:rsidR="00805484" w:rsidRPr="00880839">
        <w:rPr>
          <w:lang w:val="en-GB"/>
        </w:rPr>
        <w:t>.</w:t>
      </w:r>
      <w:r w:rsidR="00BF6B7B" w:rsidRPr="00880839">
        <w:rPr>
          <w:lang w:val="en-GB"/>
        </w:rPr>
        <w:t xml:space="preserve"> The macro</w:t>
      </w:r>
      <w:ins w:id="40" w:author="Hilbert" w:date="2022-06-01T15:02:00Z">
        <w:r w:rsidR="00BE7365">
          <w:rPr>
            <w:lang w:val="en-GB"/>
          </w:rPr>
          <w:t>scopic</w:t>
        </w:r>
      </w:ins>
      <w:ins w:id="41" w:author="Hilbert" w:date="2022-06-01T15:03:00Z">
        <w:r w:rsidR="00BE7365">
          <w:rPr>
            <w:lang w:val="en-GB"/>
          </w:rPr>
          <w:t xml:space="preserve"> behaviour</w:t>
        </w:r>
      </w:ins>
      <w:del w:id="42" w:author="Hilbert" w:date="2022-06-01T15:03:00Z">
        <w:r w:rsidR="00BF6B7B" w:rsidRPr="00880839" w:rsidDel="00BE7365">
          <w:rPr>
            <w:lang w:val="en-GB"/>
          </w:rPr>
          <w:delText xml:space="preserve"> </w:delText>
        </w:r>
      </w:del>
      <w:ins w:id="43" w:author="Hilbert" w:date="2022-06-01T15:02:00Z">
        <w:r w:rsidR="00BE7365">
          <w:rPr>
            <w:lang w:val="en-GB"/>
          </w:rPr>
          <w:t xml:space="preserve"> of probabilistic fasten</w:t>
        </w:r>
      </w:ins>
      <w:ins w:id="44" w:author="Hilbert" w:date="2022-06-01T15:03:00Z">
        <w:r w:rsidR="00BE7365">
          <w:rPr>
            <w:lang w:val="en-GB"/>
          </w:rPr>
          <w:t>e</w:t>
        </w:r>
      </w:ins>
      <w:ins w:id="45" w:author="Hilbert" w:date="2022-06-01T15:02:00Z">
        <w:r w:rsidR="00BE7365">
          <w:rPr>
            <w:lang w:val="en-GB"/>
          </w:rPr>
          <w:t>rs</w:t>
        </w:r>
      </w:ins>
      <w:del w:id="46" w:author="Hilbert" w:date="2022-06-01T15:02:00Z">
        <w:r w:rsidR="00BF6B7B" w:rsidRPr="00880839" w:rsidDel="00BE7365">
          <w:rPr>
            <w:lang w:val="en-GB"/>
          </w:rPr>
          <w:delText>structures</w:delText>
        </w:r>
      </w:del>
      <w:r w:rsidR="00BF6B7B" w:rsidRPr="00880839">
        <w:rPr>
          <w:lang w:val="en-GB"/>
        </w:rPr>
        <w:t xml:space="preserve"> </w:t>
      </w:r>
      <w:del w:id="47" w:author="Hilbert" w:date="2022-06-01T15:03:00Z">
        <w:r w:rsidR="00BF6B7B" w:rsidRPr="00880839" w:rsidDel="00BE7365">
          <w:rPr>
            <w:lang w:val="en-GB"/>
          </w:rPr>
          <w:delText>are well</w:delText>
        </w:r>
      </w:del>
      <w:ins w:id="48" w:author="Hilbert" w:date="2022-06-01T15:03:00Z">
        <w:r w:rsidR="00BE7365">
          <w:rPr>
            <w:lang w:val="en-GB"/>
          </w:rPr>
          <w:t>is well-</w:t>
        </w:r>
      </w:ins>
      <w:del w:id="49" w:author="Hilbert" w:date="2022-06-01T15:03:00Z">
        <w:r w:rsidR="00BF6B7B" w:rsidRPr="00880839" w:rsidDel="00BE7365">
          <w:rPr>
            <w:lang w:val="en-GB"/>
          </w:rPr>
          <w:delText xml:space="preserve"> </w:delText>
        </w:r>
      </w:del>
      <w:r w:rsidR="00BF6B7B" w:rsidRPr="00880839">
        <w:rPr>
          <w:lang w:val="en-GB"/>
        </w:rPr>
        <w:t>known</w:t>
      </w:r>
      <w:del w:id="50" w:author="Hilbert" w:date="2022-06-01T15:03:00Z">
        <w:r w:rsidR="00BF6B7B" w:rsidRPr="00880839" w:rsidDel="00BE7365">
          <w:rPr>
            <w:lang w:val="en-GB"/>
          </w:rPr>
          <w:delText xml:space="preserve"> to most </w:delText>
        </w:r>
      </w:del>
      <w:del w:id="51" w:author="Hilbert" w:date="2022-06-01T15:02:00Z">
        <w:r w:rsidR="00BF6B7B" w:rsidRPr="00880839" w:rsidDel="00BE7365">
          <w:rPr>
            <w:lang w:val="en-GB"/>
          </w:rPr>
          <w:delText xml:space="preserve">of the </w:delText>
        </w:r>
      </w:del>
      <w:del w:id="52" w:author="Hilbert" w:date="2022-06-01T15:03:00Z">
        <w:r w:rsidR="00BF6B7B" w:rsidRPr="00880839" w:rsidDel="00BE7365">
          <w:rPr>
            <w:lang w:val="en-GB"/>
          </w:rPr>
          <w:delText>people,</w:delText>
        </w:r>
      </w:del>
      <w:ins w:id="53" w:author="Hilbert" w:date="2022-06-01T15:03:00Z">
        <w:r w:rsidR="00BE7365">
          <w:rPr>
            <w:lang w:val="en-GB"/>
          </w:rPr>
          <w:t>:</w:t>
        </w:r>
      </w:ins>
      <w:r w:rsidR="00BF6B7B" w:rsidRPr="00880839">
        <w:rPr>
          <w:lang w:val="en-GB"/>
        </w:rPr>
        <w:t xml:space="preserve"> applying Velcro on shoes will keep them tied. </w:t>
      </w:r>
      <w:r>
        <w:rPr>
          <w:lang w:val="en-GB"/>
        </w:rPr>
        <w:t xml:space="preserve">Mechanical interlocking on </w:t>
      </w:r>
      <w:ins w:id="54" w:author="Hilbert" w:date="2022-06-01T15:03:00Z">
        <w:r w:rsidR="00BE7365">
          <w:rPr>
            <w:lang w:val="en-GB"/>
          </w:rPr>
          <w:t xml:space="preserve">the </w:t>
        </w:r>
      </w:ins>
      <w:proofErr w:type="spellStart"/>
      <w:r>
        <w:rPr>
          <w:lang w:val="en-GB"/>
        </w:rPr>
        <w:t>microscale</w:t>
      </w:r>
      <w:proofErr w:type="spellEnd"/>
      <w:r>
        <w:rPr>
          <w:lang w:val="en-GB"/>
        </w:rPr>
        <w:t xml:space="preserve"> gives adhesion on </w:t>
      </w:r>
      <w:proofErr w:type="spellStart"/>
      <w:r>
        <w:rPr>
          <w:lang w:val="en-GB"/>
        </w:rPr>
        <w:t>macroscale</w:t>
      </w:r>
      <w:proofErr w:type="spellEnd"/>
      <w:r>
        <w:rPr>
          <w:lang w:val="en-GB"/>
        </w:rPr>
        <w:t>, i</w:t>
      </w:r>
      <w:r w:rsidR="00BF6B7B" w:rsidRPr="00880839">
        <w:rPr>
          <w:lang w:val="en-GB"/>
        </w:rPr>
        <w:t>n this case hooks that attach to loops.</w:t>
      </w:r>
      <w:r w:rsidR="002E71EC" w:rsidRPr="00880839">
        <w:rPr>
          <w:lang w:val="en-GB"/>
        </w:rPr>
        <w:t xml:space="preserve"> Adhesive surfaces are becoming </w:t>
      </w:r>
      <w:del w:id="55" w:author="Hilbert" w:date="2022-06-01T15:03:00Z">
        <w:r w:rsidR="002E71EC" w:rsidRPr="00880839" w:rsidDel="00BE7365">
          <w:rPr>
            <w:lang w:val="en-GB"/>
          </w:rPr>
          <w:delText xml:space="preserve">even </w:delText>
        </w:r>
      </w:del>
      <w:ins w:id="56" w:author="Hilbert" w:date="2022-06-01T15:03:00Z">
        <w:r w:rsidR="00BE7365" w:rsidRPr="00880839">
          <w:rPr>
            <w:lang w:val="en-GB"/>
          </w:rPr>
          <w:t>eve</w:t>
        </w:r>
        <w:r w:rsidR="00BE7365">
          <w:rPr>
            <w:lang w:val="en-GB"/>
          </w:rPr>
          <w:t>r</w:t>
        </w:r>
        <w:r w:rsidR="00BE7365" w:rsidRPr="00880839">
          <w:rPr>
            <w:lang w:val="en-GB"/>
          </w:rPr>
          <w:t xml:space="preserve"> </w:t>
        </w:r>
      </w:ins>
      <w:r w:rsidR="002E71EC" w:rsidRPr="00880839">
        <w:rPr>
          <w:lang w:val="en-GB"/>
        </w:rPr>
        <w:t>more relevant by the rise of soft robotics.</w:t>
      </w:r>
      <w:r w:rsidR="00BA3E3E" w:rsidRPr="00880839">
        <w:rPr>
          <w:lang w:val="en-GB"/>
        </w:rPr>
        <w:t xml:space="preserve"> </w:t>
      </w:r>
      <w:commentRangeStart w:id="57"/>
      <w:del w:id="58" w:author="Hilbert" w:date="2022-06-01T15:04:00Z">
        <w:r w:rsidR="00BA3E3E" w:rsidRPr="00880839" w:rsidDel="00BE7365">
          <w:rPr>
            <w:lang w:val="en-GB"/>
          </w:rPr>
          <w:delText>The s</w:delText>
        </w:r>
      </w:del>
      <w:ins w:id="59" w:author="Hilbert" w:date="2022-06-01T15:04:00Z">
        <w:r w:rsidR="00BE7365">
          <w:rPr>
            <w:lang w:val="en-GB"/>
          </w:rPr>
          <w:t>S</w:t>
        </w:r>
      </w:ins>
      <w:r w:rsidR="00BA3E3E" w:rsidRPr="00880839">
        <w:rPr>
          <w:lang w:val="en-GB"/>
        </w:rPr>
        <w:t>oft</w:t>
      </w:r>
      <w:commentRangeEnd w:id="57"/>
      <w:r w:rsidR="00BE7365">
        <w:rPr>
          <w:rStyle w:val="CommentReference"/>
        </w:rPr>
        <w:commentReference w:id="57"/>
      </w:r>
      <w:r w:rsidR="00BA3E3E" w:rsidRPr="00880839">
        <w:rPr>
          <w:lang w:val="en-GB"/>
        </w:rPr>
        <w:t xml:space="preserve"> robotics hold</w:t>
      </w:r>
      <w:ins w:id="60" w:author="Hilbert" w:date="2022-06-01T15:04:00Z">
        <w:r w:rsidR="00BE7365">
          <w:rPr>
            <w:lang w:val="en-GB"/>
          </w:rPr>
          <w:t>s</w:t>
        </w:r>
      </w:ins>
      <w:r w:rsidR="00BA3E3E" w:rsidRPr="00880839">
        <w:rPr>
          <w:lang w:val="en-GB"/>
        </w:rPr>
        <w:t xml:space="preserve"> the opportunity to</w:t>
      </w:r>
      <w:ins w:id="61" w:author="Hilbert" w:date="2022-06-01T15:04:00Z">
        <w:r w:rsidR="00BE7365">
          <w:rPr>
            <w:lang w:val="en-GB"/>
          </w:rPr>
          <w:t xml:space="preserve"> allow machines to</w:t>
        </w:r>
      </w:ins>
      <w:r w:rsidR="00BA3E3E" w:rsidRPr="00880839">
        <w:rPr>
          <w:lang w:val="en-GB"/>
        </w:rPr>
        <w:t xml:space="preserve"> perform mechanical work with</w:t>
      </w:r>
      <w:r w:rsidR="004A00E3">
        <w:rPr>
          <w:lang w:val="en-GB"/>
        </w:rPr>
        <w:t xml:space="preserve"> </w:t>
      </w:r>
      <w:r w:rsidR="00BA3E3E" w:rsidRPr="00880839">
        <w:rPr>
          <w:lang w:val="en-GB"/>
        </w:rPr>
        <w:t xml:space="preserve">deformable </w:t>
      </w:r>
      <w:del w:id="62" w:author="Hilbert" w:date="2022-06-01T15:04:00Z">
        <w:r w:rsidR="00BA3E3E" w:rsidRPr="00880839" w:rsidDel="00BE7365">
          <w:rPr>
            <w:lang w:val="en-GB"/>
          </w:rPr>
          <w:delText>bodies</w:delText>
        </w:r>
      </w:del>
      <w:ins w:id="63" w:author="Hilbert" w:date="2022-06-01T15:04:00Z">
        <w:r w:rsidR="00BE7365">
          <w:rPr>
            <w:lang w:val="en-GB"/>
          </w:rPr>
          <w:t>components</w:t>
        </w:r>
      </w:ins>
      <w:r w:rsidR="00BA3E3E" w:rsidRPr="00880839">
        <w:rPr>
          <w:lang w:val="en-GB"/>
        </w:rPr>
        <w:t>.</w:t>
      </w:r>
      <w:r w:rsidR="00796F5D" w:rsidRPr="00880839">
        <w:rPr>
          <w:lang w:val="en-GB"/>
        </w:rPr>
        <w:t xml:space="preserve"> </w:t>
      </w:r>
      <w:ins w:id="64" w:author="Hilbert" w:date="2022-06-01T15:04:00Z">
        <w:r w:rsidR="00BE7365">
          <w:rPr>
            <w:lang w:val="en-GB"/>
          </w:rPr>
          <w:t xml:space="preserve">In recent work, </w:t>
        </w:r>
      </w:ins>
      <w:del w:id="65" w:author="Hilbert" w:date="2022-06-01T15:04:00Z">
        <w:r w:rsidR="00796F5D" w:rsidRPr="00880839" w:rsidDel="00BE7365">
          <w:rPr>
            <w:lang w:val="en-GB"/>
          </w:rPr>
          <w:delText>A</w:delText>
        </w:r>
      </w:del>
      <w:ins w:id="66" w:author="Hilbert" w:date="2022-06-01T15:04:00Z">
        <w:r w:rsidR="00BE7365">
          <w:rPr>
            <w:lang w:val="en-GB"/>
          </w:rPr>
          <w:t>a</w:t>
        </w:r>
      </w:ins>
      <w:r w:rsidR="00796F5D" w:rsidRPr="00880839">
        <w:rPr>
          <w:lang w:val="en-GB"/>
        </w:rPr>
        <w:t xml:space="preserve">rtificial caterpillars </w:t>
      </w:r>
      <w:del w:id="67" w:author="Hilbert" w:date="2022-06-01T15:05:00Z">
        <w:r w:rsidR="00796F5D" w:rsidRPr="00880839" w:rsidDel="00BE7365">
          <w:rPr>
            <w:lang w:val="en-GB"/>
          </w:rPr>
          <w:delText>are created</w:delText>
        </w:r>
        <w:r w:rsidR="00BA3E3E" w:rsidRPr="00880839" w:rsidDel="00BE7365">
          <w:rPr>
            <w:lang w:val="en-GB"/>
          </w:rPr>
          <w:delText xml:space="preserve"> </w:delText>
        </w:r>
        <w:r w:rsidR="00796F5D" w:rsidRPr="00880839" w:rsidDel="00BE7365">
          <w:rPr>
            <w:lang w:val="en-GB"/>
          </w:rPr>
          <w:delText>that mimic</w:delText>
        </w:r>
      </w:del>
      <w:ins w:id="68" w:author="Hilbert" w:date="2022-06-01T15:05:00Z">
        <w:r w:rsidR="00BE7365">
          <w:rPr>
            <w:lang w:val="en-GB"/>
          </w:rPr>
          <w:t>mimic</w:t>
        </w:r>
      </w:ins>
      <w:r w:rsidR="00796F5D" w:rsidRPr="00880839">
        <w:rPr>
          <w:lang w:val="en-GB"/>
        </w:rPr>
        <w:t xml:space="preserve"> the biological movements of</w:t>
      </w:r>
      <w:ins w:id="69" w:author="Hilbert" w:date="2022-06-01T15:05:00Z">
        <w:r w:rsidR="00BE7365">
          <w:rPr>
            <w:lang w:val="en-GB"/>
          </w:rPr>
          <w:t xml:space="preserve"> their natural counterparts</w:t>
        </w:r>
      </w:ins>
      <w:del w:id="70" w:author="Hilbert" w:date="2022-06-01T15:05:00Z">
        <w:r w:rsidR="00796F5D" w:rsidRPr="00880839" w:rsidDel="00BE7365">
          <w:rPr>
            <w:lang w:val="en-GB"/>
          </w:rPr>
          <w:delText xml:space="preserve"> caterpillars</w:delText>
        </w:r>
      </w:del>
      <w:r w:rsidR="00796F5D" w:rsidRPr="00880839">
        <w:rPr>
          <w:lang w:val="en-GB"/>
        </w:rPr>
        <w:t>,</w:t>
      </w:r>
      <w:ins w:id="71" w:author="Hilbert" w:date="2022-06-01T15:05:00Z">
        <w:r w:rsidR="00BE7365">
          <w:rPr>
            <w:lang w:val="en-GB"/>
          </w:rPr>
          <w:t xml:space="preserve"> and</w:t>
        </w:r>
      </w:ins>
      <w:r w:rsidR="00796F5D" w:rsidRPr="00880839">
        <w:rPr>
          <w:lang w:val="en-GB"/>
        </w:rPr>
        <w:t xml:space="preserve"> artificial arms </w:t>
      </w:r>
      <w:del w:id="72" w:author="Hilbert" w:date="2022-06-01T15:05:00Z">
        <w:r w:rsidR="00796F5D" w:rsidRPr="00880839" w:rsidDel="00BE7365">
          <w:rPr>
            <w:lang w:val="en-GB"/>
          </w:rPr>
          <w:delText>are created that mimic the</w:delText>
        </w:r>
      </w:del>
      <w:ins w:id="73" w:author="Hilbert" w:date="2022-06-01T15:05:00Z">
        <w:r w:rsidR="00BE7365">
          <w:rPr>
            <w:lang w:val="en-GB"/>
          </w:rPr>
          <w:t>resemble</w:t>
        </w:r>
      </w:ins>
      <w:r w:rsidR="00796F5D" w:rsidRPr="00880839">
        <w:rPr>
          <w:lang w:val="en-GB"/>
        </w:rPr>
        <w:t xml:space="preserve"> muscle movements of an octopus</w:t>
      </w:r>
      <w:ins w:id="74" w:author="Berg, Million van den" w:date="2022-06-03T15:07:00Z">
        <w:r w:rsidR="00B21B4E">
          <w:rPr>
            <w:lang w:val="en-GB"/>
          </w:rPr>
          <w:t xml:space="preserve"> </w:t>
        </w:r>
      </w:ins>
      <w:del w:id="75" w:author="Hilbert" w:date="2022-06-01T15:19:00Z">
        <w:r w:rsidR="00796F5D" w:rsidRPr="00880839" w:rsidDel="00E026F9">
          <w:rPr>
            <w:lang w:val="en-GB"/>
          </w:rPr>
          <w:fldChar w:fldCharType="begin"/>
        </w:r>
        <w:r w:rsidR="00796F5D" w:rsidRPr="00880839" w:rsidDel="00E026F9">
          <w:rPr>
            <w:lang w:val="en-GB"/>
          </w:rPr>
          <w:delInstrText xml:space="preserve"> ADDIN EN.CITE &lt;EndNote&gt;&lt;Cite&gt;&lt;Author&gt;Kim&lt;/Author&gt;&lt;Year&gt;2013&lt;/Year&gt;&lt;RecNum&gt;16&lt;/RecNum&gt;&lt;DisplayText&gt;[1]&lt;/DisplayText&gt;&lt;record&gt;&lt;rec-number&gt;16&lt;/rec-number&gt;&lt;foreign-keys&gt;&lt;key app="EN" db-id="wrxppdzf7raez8eaptvpzzv35fttwva2azt5" timestamp="1638264248"&gt;16&lt;/key&gt;&lt;/foreign-keys&gt;&lt;ref-type name="Journal Article"&gt;17&lt;/ref-type&gt;&lt;contributors&gt;&lt;authors&gt;&lt;author&gt;Kim, S.&lt;/author&gt;&lt;author&gt;Laschi, C.&lt;/author&gt;&lt;author&gt;Trimmer, B.&lt;/author&gt;&lt;/authors&gt;&lt;/contributors&gt;&lt;auth-address&gt;Massachusetts Institute of Technology, Cambridge, MA, USA. sangbae@mit.edu&lt;/auth-address&gt;&lt;titles&gt;&lt;title&gt;Soft robotics: a bioinspired evolution in robotics&lt;/title&gt;&lt;secondary-title&gt;Trends Biotechnol&lt;/secondary-title&gt;&lt;/titles&gt;&lt;periodical&gt;&lt;full-title&gt;Trends Biotechnol&lt;/full-title&gt;&lt;/periodical&gt;&lt;pages&gt;287-94&lt;/pages&gt;&lt;volume&gt;31&lt;/volume&gt;&lt;number&gt;5&lt;/number&gt;&lt;edition&gt;20130412&lt;/edition&gt;&lt;keywords&gt;&lt;keyword&gt;Animals&lt;/keyword&gt;&lt;keyword&gt;Biomimetics/*methods&lt;/keyword&gt;&lt;keyword&gt;Engineering&lt;/keyword&gt;&lt;keyword&gt;Humans&lt;/keyword&gt;&lt;keyword&gt;Robotics/*methods&lt;/keyword&gt;&lt;/keywords&gt;&lt;dates&gt;&lt;year&gt;2013&lt;/year&gt;&lt;pub-dates&gt;&lt;date&gt;May&lt;/date&gt;&lt;/pub-dates&gt;&lt;/dates&gt;&lt;isbn&gt;1879-3096 (Electronic)&amp;#xD;0167-7799 (Linking)&lt;/isbn&gt;&lt;accession-num&gt;23582470&lt;/accession-num&gt;&lt;urls&gt;&lt;related-urls&gt;&lt;url&gt;https://www.ncbi.nlm.nih.gov/pubmed/23582470&lt;/url&gt;&lt;/related-urls&gt;&lt;/urls&gt;&lt;electronic-resource-num&gt;10.1016/j.tibtech.2013.03.002&lt;/electronic-resource-num&gt;&lt;/record&gt;&lt;/Cite&gt;&lt;/EndNote&gt;</w:delInstrText>
        </w:r>
        <w:r w:rsidR="00796F5D" w:rsidRPr="00880839" w:rsidDel="00E026F9">
          <w:rPr>
            <w:lang w:val="en-GB"/>
          </w:rPr>
          <w:fldChar w:fldCharType="separate"/>
        </w:r>
        <w:r w:rsidR="00796F5D" w:rsidRPr="00880839" w:rsidDel="00E026F9">
          <w:rPr>
            <w:noProof/>
            <w:lang w:val="en-GB"/>
          </w:rPr>
          <w:delText>[1]</w:delText>
        </w:r>
        <w:r w:rsidR="00796F5D" w:rsidRPr="00880839" w:rsidDel="00E026F9">
          <w:rPr>
            <w:lang w:val="en-GB"/>
          </w:rPr>
          <w:fldChar w:fldCharType="end"/>
        </w:r>
      </w:del>
      <w:del w:id="76" w:author="Berg, Million van den" w:date="2022-06-03T15:07:00Z">
        <w:r w:rsidR="00796F5D" w:rsidRPr="00880839" w:rsidDel="00B21B4E">
          <w:rPr>
            <w:lang w:val="en-GB"/>
          </w:rPr>
          <w:delText>.</w:delText>
        </w:r>
      </w:del>
      <w:ins w:id="77" w:author="Hilbert" w:date="2022-06-01T15:19:00Z">
        <w:r w:rsidR="00E026F9" w:rsidRPr="00880839">
          <w:rPr>
            <w:lang w:val="en-GB"/>
          </w:rPr>
          <w:fldChar w:fldCharType="begin"/>
        </w:r>
        <w:r w:rsidR="00E026F9" w:rsidRPr="00880839">
          <w:rPr>
            <w:lang w:val="en-GB"/>
          </w:rPr>
          <w:instrText xml:space="preserve"> ADDIN EN.CITE &lt;EndNote&gt;&lt;Cite&gt;&lt;Author&gt;Kim&lt;/Author&gt;&lt;Year&gt;2013&lt;/Year&gt;&lt;RecNum&gt;16&lt;/RecNum&gt;&lt;DisplayText&gt;[1]&lt;/DisplayText&gt;&lt;record&gt;&lt;rec-number&gt;16&lt;/rec-number&gt;&lt;foreign-keys&gt;&lt;key app="EN" db-id="wrxppdzf7raez8eaptvpzzv35fttwva2azt5" timestamp="1638264248"&gt;16&lt;/key&gt;&lt;/foreign-keys&gt;&lt;ref-type name="Journal Article"&gt;17&lt;/ref-type&gt;&lt;contributors&gt;&lt;authors&gt;&lt;author&gt;Kim, S.&lt;/author&gt;&lt;author&gt;Laschi, C.&lt;/author&gt;&lt;author&gt;Trimmer, B.&lt;/author&gt;&lt;/authors&gt;&lt;/contributors&gt;&lt;auth-address&gt;Massachusetts Institute of Technology, Cambridge, MA, USA. sangbae@mit.edu&lt;/auth-address&gt;&lt;titles&gt;&lt;title&gt;Soft robotics: a bioinspired evolution in robotics&lt;/title&gt;&lt;secondary-title&gt;Trends Biotechnol&lt;/secondary-title&gt;&lt;/titles&gt;&lt;periodical&gt;&lt;full-title&gt;Trends Biotechnol&lt;/full-title&gt;&lt;/periodical&gt;&lt;pages&gt;287-94&lt;/pages&gt;&lt;volume&gt;31&lt;/volume&gt;&lt;number&gt;5&lt;/number&gt;&lt;edition&gt;20130412&lt;/edition&gt;&lt;keywords&gt;&lt;keyword&gt;Animals&lt;/keyword&gt;&lt;keyword&gt;Biomimetics/*methods&lt;/keyword&gt;&lt;keyword&gt;Engineering&lt;/keyword&gt;&lt;keyword&gt;Humans&lt;/keyword&gt;&lt;keyword&gt;Robotics/*methods&lt;/keyword&gt;&lt;/keywords&gt;&lt;dates&gt;&lt;year&gt;2013&lt;/year&gt;&lt;pub-dates&gt;&lt;date&gt;May&lt;/date&gt;&lt;/pub-dates&gt;&lt;/dates&gt;&lt;isbn&gt;1879-3096 (Electronic)&amp;#xD;0167-7799 (Linking)&lt;/isbn&gt;&lt;accession-num&gt;23582470&lt;/accession-num&gt;&lt;urls&gt;&lt;related-urls&gt;&lt;url&gt;https://www.ncbi.nlm.nih.gov/pubmed/23582470&lt;/url&gt;&lt;/related-urls&gt;&lt;/urls&gt;&lt;electronic-resource-num&gt;10.1016/j.tibtech.2013.03.002&lt;/electronic-resource-num&gt;&lt;/record&gt;&lt;/Cite&gt;&lt;/EndNote&gt;</w:instrText>
        </w:r>
        <w:r w:rsidR="00E026F9" w:rsidRPr="00880839">
          <w:rPr>
            <w:lang w:val="en-GB"/>
          </w:rPr>
          <w:fldChar w:fldCharType="separate"/>
        </w:r>
        <w:r w:rsidR="00E026F9" w:rsidRPr="00880839">
          <w:rPr>
            <w:noProof/>
            <w:lang w:val="en-GB"/>
          </w:rPr>
          <w:t>[1]</w:t>
        </w:r>
        <w:r w:rsidR="00E026F9" w:rsidRPr="00880839">
          <w:rPr>
            <w:lang w:val="en-GB"/>
          </w:rPr>
          <w:fldChar w:fldCharType="end"/>
        </w:r>
      </w:ins>
      <w:ins w:id="78" w:author="Berg, Million van den" w:date="2022-06-03T15:07:00Z">
        <w:r w:rsidR="00B21B4E">
          <w:rPr>
            <w:lang w:val="en-GB"/>
          </w:rPr>
          <w:t>.</w:t>
        </w:r>
      </w:ins>
      <w:r w:rsidR="006029B4" w:rsidRPr="00880839">
        <w:rPr>
          <w:lang w:val="en-GB"/>
        </w:rPr>
        <w:t xml:space="preserve"> </w:t>
      </w:r>
      <w:r w:rsidR="00D74454">
        <w:rPr>
          <w:lang w:val="en-GB"/>
        </w:rPr>
        <w:t>Bio</w:t>
      </w:r>
      <w:r w:rsidR="006029B4" w:rsidRPr="00880839">
        <w:rPr>
          <w:lang w:val="en-GB"/>
        </w:rPr>
        <w:t>-inspired soft robots hold the opportunity to grab non symmetric and flat objects.</w:t>
      </w:r>
      <w:r w:rsidR="00796F5D" w:rsidRPr="00880839">
        <w:rPr>
          <w:lang w:val="en-GB"/>
        </w:rPr>
        <w:t xml:space="preserve"> </w:t>
      </w:r>
      <w:r w:rsidR="00D74454">
        <w:rPr>
          <w:lang w:val="en-GB"/>
        </w:rPr>
        <w:t>P</w:t>
      </w:r>
      <w:r w:rsidR="00BA3E3E" w:rsidRPr="00880839">
        <w:rPr>
          <w:lang w:val="en-GB"/>
        </w:rPr>
        <w:t>neumatic</w:t>
      </w:r>
      <w:r w:rsidR="00796F5D" w:rsidRPr="00880839">
        <w:rPr>
          <w:lang w:val="en-GB"/>
        </w:rPr>
        <w:t xml:space="preserve"> or electric</w:t>
      </w:r>
      <w:r w:rsidR="00BA3E3E" w:rsidRPr="00880839">
        <w:rPr>
          <w:lang w:val="en-GB"/>
        </w:rPr>
        <w:t xml:space="preserve"> systems drive </w:t>
      </w:r>
      <w:commentRangeStart w:id="79"/>
      <w:del w:id="80" w:author="Berg, Million van den" w:date="2022-06-03T15:54:00Z">
        <w:r w:rsidR="00BA3E3E" w:rsidRPr="00880839" w:rsidDel="00E43B69">
          <w:rPr>
            <w:lang w:val="en-GB"/>
          </w:rPr>
          <w:delText xml:space="preserve">constrained </w:delText>
        </w:r>
      </w:del>
      <w:commentRangeEnd w:id="79"/>
      <w:r w:rsidR="00DB4B5B">
        <w:rPr>
          <w:rStyle w:val="CommentReference"/>
        </w:rPr>
        <w:commentReference w:id="79"/>
      </w:r>
      <w:ins w:id="81" w:author="Hilbert" w:date="2022-06-01T15:07:00Z">
        <w:r w:rsidR="00DB4B5B">
          <w:rPr>
            <w:lang w:val="en-GB"/>
          </w:rPr>
          <w:t xml:space="preserve">soft components that resemble limbs </w:t>
        </w:r>
      </w:ins>
      <w:del w:id="82" w:author="Hilbert" w:date="2022-06-01T15:07:00Z">
        <w:r w:rsidR="00BA3E3E" w:rsidRPr="00880839" w:rsidDel="00DB4B5B">
          <w:rPr>
            <w:lang w:val="en-GB"/>
          </w:rPr>
          <w:delText xml:space="preserve">“soft robotic limbs” </w:delText>
        </w:r>
      </w:del>
      <w:r w:rsidR="00BA3E3E" w:rsidRPr="00880839">
        <w:rPr>
          <w:lang w:val="en-GB"/>
        </w:rPr>
        <w:t>into</w:t>
      </w:r>
      <w:del w:id="83" w:author="Hilbert" w:date="2022-06-01T15:07:00Z">
        <w:r w:rsidR="00BA3E3E" w:rsidRPr="00880839" w:rsidDel="00DB4B5B">
          <w:rPr>
            <w:lang w:val="en-GB"/>
          </w:rPr>
          <w:delText xml:space="preserve"> </w:delText>
        </w:r>
      </w:del>
      <w:ins w:id="84" w:author="Hilbert" w:date="2022-06-01T15:07:00Z">
        <w:r w:rsidR="00DB4B5B">
          <w:rPr>
            <w:lang w:val="en-GB"/>
          </w:rPr>
          <w:t xml:space="preserve"> the </w:t>
        </w:r>
      </w:ins>
      <w:del w:id="85" w:author="Hilbert" w:date="2022-06-01T15:07:00Z">
        <w:r w:rsidR="00BA3E3E" w:rsidRPr="00880839" w:rsidDel="00DB4B5B">
          <w:rPr>
            <w:lang w:val="en-GB"/>
          </w:rPr>
          <w:delText xml:space="preserve">desired </w:delText>
        </w:r>
      </w:del>
      <w:r w:rsidR="00BA3E3E" w:rsidRPr="00880839">
        <w:rPr>
          <w:lang w:val="en-GB"/>
        </w:rPr>
        <w:t>shape</w:t>
      </w:r>
      <w:ins w:id="86" w:author="Hilbert" w:date="2022-06-01T15:08:00Z">
        <w:r w:rsidR="00DB4B5B">
          <w:rPr>
            <w:lang w:val="en-GB"/>
          </w:rPr>
          <w:t xml:space="preserve"> required by the application</w:t>
        </w:r>
      </w:ins>
      <w:del w:id="87" w:author="Hilbert" w:date="2022-06-01T15:08:00Z">
        <w:r w:rsidR="00BA3E3E" w:rsidRPr="00880839" w:rsidDel="00DB4B5B">
          <w:rPr>
            <w:lang w:val="en-GB"/>
          </w:rPr>
          <w:delText>s.</w:delText>
        </w:r>
        <w:r w:rsidR="00D81E97" w:rsidRPr="00880839" w:rsidDel="00DB4B5B">
          <w:rPr>
            <w:lang w:val="en-GB"/>
          </w:rPr>
          <w:delText xml:space="preserve"> The options are almost endless. </w:delText>
        </w:r>
        <w:r w:rsidR="00D74454" w:rsidDel="00DB4B5B">
          <w:rPr>
            <w:lang w:val="en-GB"/>
          </w:rPr>
          <w:delText>R</w:delText>
        </w:r>
        <w:r w:rsidR="00D81E97" w:rsidRPr="00880839" w:rsidDel="00DB4B5B">
          <w:rPr>
            <w:lang w:val="en-GB"/>
          </w:rPr>
          <w:delText xml:space="preserve">obots are developed to </w:delText>
        </w:r>
        <w:r w:rsidR="00796F5D" w:rsidRPr="00880839" w:rsidDel="00DB4B5B">
          <w:rPr>
            <w:lang w:val="en-GB"/>
          </w:rPr>
          <w:delText>grab items</w:delText>
        </w:r>
        <w:r w:rsidR="00D74454" w:rsidDel="00DB4B5B">
          <w:rPr>
            <w:lang w:val="en-GB"/>
          </w:rPr>
          <w:delText xml:space="preserve"> using</w:delText>
        </w:r>
        <w:r w:rsidR="00796F5D" w:rsidRPr="00880839" w:rsidDel="00DB4B5B">
          <w:rPr>
            <w:lang w:val="en-GB"/>
          </w:rPr>
          <w:delText xml:space="preserve"> soft grippers</w:delText>
        </w:r>
      </w:del>
      <w:ins w:id="88" w:author="Hilbert" w:date="2022-06-01T15:08:00Z">
        <w:r w:rsidR="00DB4B5B">
          <w:rPr>
            <w:lang w:val="en-GB"/>
          </w:rPr>
          <w:t xml:space="preserve">, such as a concentric contraction to allow </w:t>
        </w:r>
      </w:ins>
      <w:ins w:id="89" w:author="Hilbert" w:date="2022-06-01T15:09:00Z">
        <w:r w:rsidR="00DB4B5B">
          <w:rPr>
            <w:lang w:val="en-GB"/>
          </w:rPr>
          <w:t>gripping</w:t>
        </w:r>
      </w:ins>
      <w:r w:rsidR="00107E24" w:rsidRPr="00880839">
        <w:rPr>
          <w:lang w:val="en-GB"/>
        </w:rPr>
        <w:t>.</w:t>
      </w:r>
      <w:r w:rsidR="002E71EC" w:rsidRPr="00880839">
        <w:rPr>
          <w:lang w:val="en-GB"/>
        </w:rPr>
        <w:t xml:space="preserve"> </w:t>
      </w:r>
      <w:r w:rsidR="00D74454" w:rsidRPr="00880839">
        <w:rPr>
          <w:lang w:val="en-GB"/>
        </w:rPr>
        <w:t xml:space="preserve">Using </w:t>
      </w:r>
      <w:del w:id="90" w:author="Berg, Million van den" w:date="2022-06-03T18:58:00Z">
        <w:r w:rsidR="00D74454" w:rsidRPr="00880839" w:rsidDel="009C76CF">
          <w:rPr>
            <w:lang w:val="en-GB"/>
          </w:rPr>
          <w:delText>less force</w:delText>
        </w:r>
      </w:del>
      <w:ins w:id="91" w:author="Berg, Million van den" w:date="2022-06-03T18:58:00Z">
        <w:r w:rsidR="009C76CF">
          <w:rPr>
            <w:lang w:val="en-GB"/>
          </w:rPr>
          <w:t>less force</w:t>
        </w:r>
      </w:ins>
      <w:ins w:id="92" w:author="Berg, Million van den" w:date="2022-06-03T15:50:00Z">
        <w:r w:rsidR="002A5A95">
          <w:rPr>
            <w:lang w:val="en-GB"/>
          </w:rPr>
          <w:t xml:space="preserve"> than</w:t>
        </w:r>
      </w:ins>
      <w:ins w:id="93" w:author="Berg, Million van den" w:date="2022-06-03T15:58:00Z">
        <w:r w:rsidR="007F7735">
          <w:rPr>
            <w:lang w:val="en-GB"/>
          </w:rPr>
          <w:t xml:space="preserve"> with</w:t>
        </w:r>
      </w:ins>
      <w:ins w:id="94" w:author="Berg, Million van den" w:date="2022-06-03T15:57:00Z">
        <w:r w:rsidR="00E43B69">
          <w:rPr>
            <w:lang w:val="en-GB"/>
          </w:rPr>
          <w:t xml:space="preserve"> conventional </w:t>
        </w:r>
      </w:ins>
      <w:ins w:id="95" w:author="Berg, Million van den" w:date="2022-06-03T15:59:00Z">
        <w:r w:rsidR="007F7735">
          <w:rPr>
            <w:lang w:val="en-GB"/>
          </w:rPr>
          <w:t>high-elastic modulus</w:t>
        </w:r>
      </w:ins>
      <w:ins w:id="96" w:author="Berg, Million van den" w:date="2022-06-03T15:57:00Z">
        <w:r w:rsidR="00E43B69">
          <w:rPr>
            <w:lang w:val="en-GB"/>
          </w:rPr>
          <w:t xml:space="preserve"> </w:t>
        </w:r>
      </w:ins>
      <w:ins w:id="97" w:author="Berg, Million van den" w:date="2022-06-03T15:59:00Z">
        <w:r w:rsidR="007F7735">
          <w:rPr>
            <w:lang w:val="en-GB"/>
          </w:rPr>
          <w:t>components</w:t>
        </w:r>
      </w:ins>
      <w:r w:rsidR="00E234DE" w:rsidRPr="00880839">
        <w:rPr>
          <w:lang w:val="en-GB"/>
        </w:rPr>
        <w:t xml:space="preserve"> </w:t>
      </w:r>
      <w:r w:rsidR="009E5713">
        <w:rPr>
          <w:lang w:val="en-GB"/>
        </w:rPr>
        <w:t>enables</w:t>
      </w:r>
      <w:r w:rsidR="006029B4" w:rsidRPr="00880839">
        <w:rPr>
          <w:lang w:val="en-GB"/>
        </w:rPr>
        <w:t xml:space="preserve"> gripping</w:t>
      </w:r>
      <w:ins w:id="98" w:author="Hilbert" w:date="2022-06-01T15:09:00Z">
        <w:r w:rsidR="00DB4B5B">
          <w:rPr>
            <w:lang w:val="en-GB"/>
          </w:rPr>
          <w:t xml:space="preserve"> </w:t>
        </w:r>
      </w:ins>
      <w:del w:id="99" w:author="Hilbert" w:date="2022-06-01T15:09:00Z">
        <w:r w:rsidR="006029B4" w:rsidRPr="00880839" w:rsidDel="00DB4B5B">
          <w:rPr>
            <w:lang w:val="en-GB"/>
          </w:rPr>
          <w:delText xml:space="preserve"> more </w:delText>
        </w:r>
      </w:del>
      <w:r w:rsidR="006029B4" w:rsidRPr="00880839">
        <w:rPr>
          <w:lang w:val="en-GB"/>
        </w:rPr>
        <w:t xml:space="preserve">delicate objects such as fruits or eggs. </w:t>
      </w:r>
      <w:del w:id="100" w:author="Hilbert" w:date="2022-06-01T15:10:00Z">
        <w:r w:rsidR="00E234DE" w:rsidRPr="00880839" w:rsidDel="00DB4B5B">
          <w:rPr>
            <w:lang w:val="en-GB"/>
          </w:rPr>
          <w:delText xml:space="preserve">There are many examples of </w:delText>
        </w:r>
        <w:r w:rsidR="004B3774" w:rsidRPr="00880839" w:rsidDel="00DB4B5B">
          <w:rPr>
            <w:lang w:val="en-GB"/>
          </w:rPr>
          <w:delText>p</w:delText>
        </w:r>
      </w:del>
      <w:ins w:id="101" w:author="Hilbert" w:date="2022-06-01T15:10:00Z">
        <w:r w:rsidR="00DB4B5B">
          <w:rPr>
            <w:lang w:val="en-GB"/>
          </w:rPr>
          <w:t>P</w:t>
        </w:r>
      </w:ins>
      <w:r w:rsidR="004B3774" w:rsidRPr="00880839">
        <w:rPr>
          <w:lang w:val="en-GB"/>
        </w:rPr>
        <w:t>assive adhesion</w:t>
      </w:r>
      <w:ins w:id="102" w:author="Hilbert" w:date="2022-06-01T15:10:00Z">
        <w:r w:rsidR="00DB4B5B">
          <w:rPr>
            <w:lang w:val="en-GB"/>
          </w:rPr>
          <w:t xml:space="preserve"> has proven useful in the design of soft</w:t>
        </w:r>
      </w:ins>
      <w:ins w:id="103" w:author="Hilbert" w:date="2022-06-01T15:17:00Z">
        <w:r w:rsidR="00E026F9">
          <w:rPr>
            <w:lang w:val="en-GB"/>
          </w:rPr>
          <w:t xml:space="preserve"> grippers</w:t>
        </w:r>
      </w:ins>
      <w:r w:rsidR="006170EA">
        <w:rPr>
          <w:lang w:val="en-GB"/>
        </w:rPr>
        <w:t xml:space="preserve"> because</w:t>
      </w:r>
      <w:r w:rsidR="00E454BB">
        <w:rPr>
          <w:lang w:val="en-GB"/>
        </w:rPr>
        <w:t xml:space="preserve"> </w:t>
      </w:r>
      <w:del w:id="104" w:author="Hilbert" w:date="2022-06-01T15:18:00Z">
        <w:r w:rsidR="00E454BB" w:rsidDel="00E026F9">
          <w:rPr>
            <w:lang w:val="en-GB"/>
          </w:rPr>
          <w:delText>L</w:delText>
        </w:r>
      </w:del>
      <w:r w:rsidR="006170EA">
        <w:rPr>
          <w:lang w:val="en-GB"/>
        </w:rPr>
        <w:t>a lower</w:t>
      </w:r>
      <w:r w:rsidR="00E234DE" w:rsidRPr="00880839">
        <w:rPr>
          <w:lang w:val="en-GB"/>
        </w:rPr>
        <w:t xml:space="preserve"> </w:t>
      </w:r>
      <w:r w:rsidR="0033115B" w:rsidRPr="00880839">
        <w:rPr>
          <w:lang w:val="en-GB"/>
        </w:rPr>
        <w:t xml:space="preserve">force is needed </w:t>
      </w:r>
      <w:del w:id="105" w:author="Hilbert" w:date="2022-06-01T15:18:00Z">
        <w:r w:rsidR="0033115B" w:rsidRPr="00880839" w:rsidDel="00E026F9">
          <w:rPr>
            <w:lang w:val="en-GB"/>
          </w:rPr>
          <w:delText xml:space="preserve">from the soft grippers </w:delText>
        </w:r>
      </w:del>
      <w:r w:rsidR="00E454BB">
        <w:rPr>
          <w:lang w:val="en-GB"/>
        </w:rPr>
        <w:t>when</w:t>
      </w:r>
      <w:r w:rsidR="0033115B" w:rsidRPr="00880839">
        <w:rPr>
          <w:lang w:val="en-GB"/>
        </w:rPr>
        <w:t xml:space="preserve"> the </w:t>
      </w:r>
      <w:r w:rsidR="00E454BB">
        <w:rPr>
          <w:lang w:val="en-GB"/>
        </w:rPr>
        <w:t>gripper surface</w:t>
      </w:r>
      <w:r w:rsidR="0033115B" w:rsidRPr="00880839">
        <w:rPr>
          <w:lang w:val="en-GB"/>
        </w:rPr>
        <w:t xml:space="preserve"> is more adhesive</w:t>
      </w:r>
      <w:ins w:id="106" w:author="Berg, Million van den" w:date="2022-06-03T15:07:00Z">
        <w:r w:rsidR="00B21B4E">
          <w:rPr>
            <w:lang w:val="en-GB"/>
          </w:rPr>
          <w:t xml:space="preserve"> </w:t>
        </w:r>
      </w:ins>
      <w:del w:id="107" w:author="Berg, Million van den" w:date="2022-06-03T15:07:00Z">
        <w:r w:rsidR="0033115B" w:rsidRPr="00880839" w:rsidDel="00B21B4E">
          <w:rPr>
            <w:lang w:val="en-GB"/>
          </w:rPr>
          <w:delText>.</w:delText>
        </w:r>
      </w:del>
      <w:ins w:id="108" w:author="Hilbert" w:date="2022-06-01T15:18:00Z">
        <w:r w:rsidR="00E026F9" w:rsidRPr="00880839">
          <w:rPr>
            <w:lang w:val="en-GB"/>
          </w:rPr>
          <w:fldChar w:fldCharType="begin"/>
        </w:r>
        <w:r w:rsidR="00E026F9" w:rsidRPr="00880839">
          <w:rPr>
            <w:lang w:val="en-GB"/>
          </w:rPr>
          <w:instrText xml:space="preserve"> ADDIN EN.CITE &lt;EndNote&gt;&lt;Cite&gt;&lt;Author&gt;Li&lt;/Author&gt;&lt;Year&gt;2020&lt;/Year&gt;&lt;RecNum&gt;11&lt;/RecNum&gt;&lt;DisplayText&gt;[2]&lt;/DisplayText&gt;&lt;record&gt;&lt;rec-number&gt;11&lt;/rec-number&gt;&lt;foreign-keys&gt;&lt;key app="EN" db-id="wrxppdzf7raez8eaptvpzzv35fttwva2azt5" timestamp="1637316768"&gt;11&lt;/key&gt;&lt;/foreign-keys&gt;&lt;ref-type name="Journal Article"&gt;17&lt;/ref-type&gt;&lt;contributors&gt;&lt;authors&gt;&lt;author&gt;Li, S.&lt;/author&gt;&lt;author&gt;Tian, H.&lt;/author&gt;&lt;author&gt;Shao, J.&lt;/author&gt;&lt;author&gt;Liu, H.&lt;/author&gt;&lt;author&gt;Wang, D.&lt;/author&gt;&lt;author&gt;Zhang, W.&lt;/author&gt;&lt;/authors&gt;&lt;/contributors&gt;&lt;auth-address&gt;Micro- and Nano-Technology Research Center, State Key Laboratory for Manufacturing Systems Engineering, Xi&amp;apos;an Jiaotong University, Xi&amp;apos;an, Shaanxi 710049, China.&lt;/auth-address&gt;&lt;titles&gt;&lt;title&gt;Switchable Adhesion for Nonflat Surfaces Mimicking Geckos&amp;apos; Adhesive Structures and Toe Muscles&lt;/title&gt;&lt;secondary-title&gt;ACS Appl Mater Interfaces&lt;/secondary-title&gt;&lt;/titles&gt;&lt;periodical&gt;&lt;full-title&gt;ACS Appl Mater Interfaces&lt;/full-title&gt;&lt;/periodical&gt;&lt;pages&gt;39745-39755&lt;/pages&gt;&lt;volume&gt;12&lt;/volume&gt;&lt;number&gt;35&lt;/number&gt;&lt;edition&gt;20200723&lt;/edition&gt;&lt;keywords&gt;&lt;keyword&gt;Adhesives/*chemistry&lt;/keyword&gt;&lt;keyword&gt;Biomimetic Materials/*chemistry&lt;/keyword&gt;&lt;keyword&gt;Graphite/chemistry&lt;/keyword&gt;&lt;keyword&gt;Hardness&lt;/keyword&gt;&lt;keyword&gt;Polyurethanes/chemistry&lt;/keyword&gt;&lt;keyword&gt;Surface Properties&lt;/keyword&gt;&lt;keyword&gt;Temperature&lt;/keyword&gt;&lt;keyword&gt;dry adhesion&lt;/keyword&gt;&lt;keyword&gt;geckos&lt;/keyword&gt;&lt;keyword&gt;nonflat surfaces&lt;/keyword&gt;&lt;keyword&gt;soft gripper&lt;/keyword&gt;&lt;keyword&gt;stiffness modulation&lt;/keyword&gt;&lt;/keywords&gt;&lt;dates&gt;&lt;year&gt;2020&lt;/year&gt;&lt;pub-dates&gt;&lt;date&gt;Sep 2&lt;/date&gt;&lt;/pub-dates&gt;&lt;/dates&gt;&lt;isbn&gt;1944-8252 (Electronic)&amp;#xD;1944-8244 (Linking)&lt;/isbn&gt;&lt;accession-num&gt;32666785&lt;/accession-num&gt;&lt;urls&gt;&lt;related-urls&gt;&lt;url&gt;https://www.ncbi.nlm.nih.gov/pubmed/32666785&lt;/url&gt;&lt;/related-urls&gt;&lt;/urls&gt;&lt;electronic-resource-num&gt;10.1021/acsami.0c08686&lt;/electronic-resource-num&gt;&lt;/record&gt;&lt;/Cite&gt;&lt;/EndNote&gt;</w:instrText>
        </w:r>
        <w:r w:rsidR="00E026F9" w:rsidRPr="00880839">
          <w:rPr>
            <w:lang w:val="en-GB"/>
          </w:rPr>
          <w:fldChar w:fldCharType="separate"/>
        </w:r>
        <w:r w:rsidR="00E026F9" w:rsidRPr="00880839">
          <w:rPr>
            <w:noProof/>
            <w:lang w:val="en-GB"/>
          </w:rPr>
          <w:t>[2]</w:t>
        </w:r>
        <w:r w:rsidR="00E026F9" w:rsidRPr="00880839">
          <w:rPr>
            <w:lang w:val="en-GB"/>
          </w:rPr>
          <w:fldChar w:fldCharType="end"/>
        </w:r>
      </w:ins>
      <w:ins w:id="109" w:author="Berg, Million van den" w:date="2022-06-03T15:07:00Z">
        <w:r w:rsidR="00B21B4E">
          <w:rPr>
            <w:lang w:val="en-GB"/>
          </w:rPr>
          <w:t>.</w:t>
        </w:r>
      </w:ins>
      <w:r w:rsidR="0033115B" w:rsidRPr="00880839">
        <w:rPr>
          <w:lang w:val="en-GB"/>
        </w:rPr>
        <w:t xml:space="preserve"> </w:t>
      </w:r>
      <w:del w:id="110" w:author="Hilbert" w:date="2022-06-01T15:17:00Z">
        <w:r w:rsidR="002B6124" w:rsidRPr="00880839" w:rsidDel="00E026F9">
          <w:rPr>
            <w:lang w:val="en-GB"/>
          </w:rPr>
          <w:delText xml:space="preserve">This experiment focuses on a </w:delText>
        </w:r>
        <w:r w:rsidR="002B6124" w:rsidDel="00E026F9">
          <w:rPr>
            <w:lang w:val="en-GB"/>
          </w:rPr>
          <w:delText>probabilistic adhesive</w:delText>
        </w:r>
        <w:r w:rsidR="002B6124" w:rsidRPr="00880839" w:rsidDel="00E026F9">
          <w:rPr>
            <w:lang w:val="en-GB"/>
          </w:rPr>
          <w:delText xml:space="preserve"> for an adhesion gripper</w:delText>
        </w:r>
        <w:r w:rsidR="00E454BB" w:rsidDel="00E026F9">
          <w:rPr>
            <w:lang w:val="en-GB"/>
          </w:rPr>
          <w:delText xml:space="preserve"> using</w:delText>
        </w:r>
        <w:r w:rsidR="002B6124" w:rsidRPr="00880839" w:rsidDel="00E026F9">
          <w:rPr>
            <w:lang w:val="en-GB"/>
          </w:rPr>
          <w:delText xml:space="preserve"> an array of</w:delText>
        </w:r>
        <w:r w:rsidR="00E454BB" w:rsidDel="00E026F9">
          <w:rPr>
            <w:lang w:val="en-GB"/>
          </w:rPr>
          <w:delText xml:space="preserve"> microscopic</w:delText>
        </w:r>
        <w:r w:rsidR="002B6124" w:rsidRPr="00880839" w:rsidDel="00E026F9">
          <w:rPr>
            <w:lang w:val="en-GB"/>
          </w:rPr>
          <w:delText xml:space="preserve"> suction</w:delText>
        </w:r>
        <w:r w:rsidR="00E454BB" w:rsidDel="00E026F9">
          <w:rPr>
            <w:lang w:val="en-GB"/>
          </w:rPr>
          <w:delText xml:space="preserve"> cups.</w:delText>
        </w:r>
      </w:del>
    </w:p>
    <w:p w14:paraId="320D964B" w14:textId="50710750" w:rsidR="004A4E00" w:rsidRPr="003B084C" w:rsidRDefault="009041F4" w:rsidP="001D597D">
      <w:pPr>
        <w:keepNext/>
        <w:jc w:val="both"/>
        <w:rPr>
          <w:color w:val="FF0000"/>
          <w:lang w:val="en-US"/>
        </w:rPr>
      </w:pPr>
      <w:r w:rsidRPr="003B084C">
        <w:rPr>
          <w:noProof/>
          <w:color w:val="FF0000"/>
          <w:lang w:val="en-US"/>
        </w:rPr>
        <w:drawing>
          <wp:anchor distT="0" distB="0" distL="114300" distR="114300" simplePos="0" relativeHeight="251621888" behindDoc="1" locked="0" layoutInCell="1" allowOverlap="1" wp14:anchorId="72377246" wp14:editId="71E41884">
            <wp:simplePos x="0" y="0"/>
            <wp:positionH relativeFrom="column">
              <wp:posOffset>2567434</wp:posOffset>
            </wp:positionH>
            <wp:positionV relativeFrom="paragraph">
              <wp:posOffset>1241425</wp:posOffset>
            </wp:positionV>
            <wp:extent cx="2847975" cy="1602105"/>
            <wp:effectExtent l="0" t="0" r="9525" b="0"/>
            <wp:wrapNone/>
            <wp:docPr id="11" name="Afbeelding 11" descr="A soft adhesion-based gripping system supporting a rounded, liquid filled glass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oft adhesion-based gripping system supporting a rounded, liquid filled glass flas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975" cy="1602105"/>
                    </a:xfrm>
                    <a:prstGeom prst="rect">
                      <a:avLst/>
                    </a:prstGeom>
                    <a:noFill/>
                    <a:ln>
                      <a:noFill/>
                    </a:ln>
                  </pic:spPr>
                </pic:pic>
              </a:graphicData>
            </a:graphic>
          </wp:anchor>
        </w:drawing>
      </w:r>
      <w:r w:rsidRPr="003B084C">
        <w:rPr>
          <w:noProof/>
          <w:color w:val="FF0000"/>
          <w:lang w:val="en-US"/>
        </w:rPr>
        <w:drawing>
          <wp:anchor distT="0" distB="0" distL="114300" distR="114300" simplePos="0" relativeHeight="251609600" behindDoc="1" locked="0" layoutInCell="1" allowOverlap="1" wp14:anchorId="5BEC1AD5" wp14:editId="568D742A">
            <wp:simplePos x="0" y="0"/>
            <wp:positionH relativeFrom="margin">
              <wp:posOffset>2028825</wp:posOffset>
            </wp:positionH>
            <wp:positionV relativeFrom="paragraph">
              <wp:posOffset>4951</wp:posOffset>
            </wp:positionV>
            <wp:extent cx="3385820" cy="1249680"/>
            <wp:effectExtent l="0" t="0" r="5080" b="7620"/>
            <wp:wrapNone/>
            <wp:docPr id="10" name="Afbeelding 10"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binnen&#10;&#10;Automatisch gegenereerde beschrijv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5820" cy="1249680"/>
                    </a:xfrm>
                    <a:prstGeom prst="rect">
                      <a:avLst/>
                    </a:prstGeom>
                    <a:noFill/>
                    <a:ln>
                      <a:noFill/>
                    </a:ln>
                  </pic:spPr>
                </pic:pic>
              </a:graphicData>
            </a:graphic>
          </wp:anchor>
        </w:drawing>
      </w:r>
      <w:r w:rsidR="004A4E00" w:rsidRPr="003B084C">
        <w:rPr>
          <w:noProof/>
          <w:color w:val="FF0000"/>
          <w:lang w:val="en-US"/>
        </w:rPr>
        <w:drawing>
          <wp:inline distT="0" distB="0" distL="0" distR="0" wp14:anchorId="573B9CE2" wp14:editId="0BAE64F9">
            <wp:extent cx="2941320" cy="2845198"/>
            <wp:effectExtent l="0" t="0" r="0" b="0"/>
            <wp:docPr id="9" name="Afbeelding 9" descr="Afbeelding met binnen, schotel,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binnen, schotel, voedsel&#10;&#10;Automatisch gegenereerde beschrijving"/>
                    <pic:cNvPicPr/>
                  </pic:nvPicPr>
                  <pic:blipFill>
                    <a:blip r:embed="rId15"/>
                    <a:stretch>
                      <a:fillRect/>
                    </a:stretch>
                  </pic:blipFill>
                  <pic:spPr>
                    <a:xfrm>
                      <a:off x="0" y="0"/>
                      <a:ext cx="2946063" cy="2849786"/>
                    </a:xfrm>
                    <a:prstGeom prst="rect">
                      <a:avLst/>
                    </a:prstGeom>
                  </pic:spPr>
                </pic:pic>
              </a:graphicData>
            </a:graphic>
          </wp:inline>
        </w:drawing>
      </w:r>
      <w:r w:rsidR="00312140" w:rsidRPr="003B084C">
        <w:rPr>
          <w:color w:val="FF0000"/>
          <w:lang w:val="en-US"/>
        </w:rPr>
        <w:t xml:space="preserve"> </w:t>
      </w:r>
    </w:p>
    <w:p w14:paraId="67A14D00" w14:textId="1D138A90" w:rsidR="004A4E00" w:rsidRPr="002B6124" w:rsidRDefault="004A4E00" w:rsidP="001D597D">
      <w:pPr>
        <w:pStyle w:val="Caption"/>
        <w:jc w:val="both"/>
        <w:rPr>
          <w:lang w:val="en-US"/>
        </w:rPr>
      </w:pPr>
      <w:r w:rsidRPr="002B6124">
        <w:rPr>
          <w:lang w:val="en-US"/>
        </w:rPr>
        <w:t xml:space="preserve">Figure </w:t>
      </w:r>
      <w:r w:rsidRPr="002B6124">
        <w:fldChar w:fldCharType="begin"/>
      </w:r>
      <w:r w:rsidRPr="002B6124">
        <w:rPr>
          <w:lang w:val="en-US"/>
        </w:rPr>
        <w:instrText xml:space="preserve"> SEQ Figure \* ARABIC </w:instrText>
      </w:r>
      <w:r w:rsidRPr="002B6124">
        <w:fldChar w:fldCharType="separate"/>
      </w:r>
      <w:r w:rsidR="00087499">
        <w:rPr>
          <w:noProof/>
          <w:lang w:val="en-US"/>
        </w:rPr>
        <w:t>1</w:t>
      </w:r>
      <w:r w:rsidRPr="002B6124">
        <w:fldChar w:fldCharType="end"/>
      </w:r>
      <w:r w:rsidRPr="002B6124">
        <w:rPr>
          <w:lang w:val="en-US"/>
        </w:rPr>
        <w:t xml:space="preserve">: An image </w:t>
      </w:r>
      <w:r w:rsidR="00312140" w:rsidRPr="002B6124">
        <w:rPr>
          <w:lang w:val="en-US"/>
        </w:rPr>
        <w:t>of</w:t>
      </w:r>
      <w:r w:rsidRPr="002B6124">
        <w:rPr>
          <w:lang w:val="en-US"/>
        </w:rPr>
        <w:t xml:space="preserve"> a </w:t>
      </w:r>
      <w:r w:rsidR="00312140" w:rsidRPr="002B6124">
        <w:rPr>
          <w:lang w:val="en-US"/>
        </w:rPr>
        <w:t>hygienic</w:t>
      </w:r>
      <w:r w:rsidRPr="002B6124">
        <w:rPr>
          <w:lang w:val="en-US"/>
        </w:rPr>
        <w:t xml:space="preserve"> soft gripper series picking up</w:t>
      </w:r>
      <w:r w:rsidR="0051182C" w:rsidRPr="002B6124">
        <w:rPr>
          <w:lang w:val="en-US"/>
        </w:rPr>
        <w:t xml:space="preserve"> </w:t>
      </w:r>
      <w:r w:rsidRPr="002B6124">
        <w:rPr>
          <w:lang w:val="en-US"/>
        </w:rPr>
        <w:t>food products</w:t>
      </w:r>
      <w:r w:rsidR="0051182C" w:rsidRPr="002B6124">
        <w:rPr>
          <w:lang w:val="en-US"/>
        </w:rPr>
        <w:t xml:space="preserve"> (left image)</w:t>
      </w:r>
      <w:r w:rsidRPr="002B6124">
        <w:rPr>
          <w:lang w:val="en-US"/>
        </w:rPr>
        <w:fldChar w:fldCharType="begin"/>
      </w:r>
      <w:r w:rsidR="00221F33">
        <w:rPr>
          <w:lang w:val="en-US"/>
        </w:rPr>
        <w:instrText xml:space="preserve"> ADDIN EN.CITE &lt;EndNote&gt;&lt;Cite&gt;&lt;Author&gt;SoftGripping&lt;/Author&gt;&lt;Year&gt;2021&lt;/Year&gt;&lt;RecNum&gt;18&lt;/RecNum&gt;&lt;DisplayText&gt;[3]&lt;/DisplayText&gt;&lt;record&gt;&lt;rec-number&gt;18&lt;/rec-number&gt;&lt;foreign-keys&gt;&lt;key app="EN" db-id="wrxppdzf7raez8eaptvpzzv35fttwva2azt5" timestamp="1638266067"&gt;18&lt;/key&gt;&lt;/foreign-keys&gt;&lt;ref-type name="Catalog"&gt;8&lt;/ref-type&gt;&lt;contributors&gt;&lt;authors&gt;&lt;author&gt;SoftGripping&lt;/author&gt;&lt;/authors&gt;&lt;secondary-authors&gt;&lt;author&gt;SoftGripping&lt;/author&gt;&lt;/secondary-authors&gt;&lt;/contributors&gt;&lt;titles&gt;&lt;title&gt;SoftGripping Catalogue&lt;/title&gt;&lt;secondary-title&gt;Product Catalog 2021&lt;/secondary-title&gt;&lt;/titles&gt;&lt;dates&gt;&lt;year&gt;2021&lt;/year&gt;&lt;/dates&gt;&lt;publisher&gt;SoftGripping&lt;/publisher&gt;&lt;urls&gt;&lt;/urls&gt;&lt;/record&gt;&lt;/Cite&gt;&lt;/EndNote&gt;</w:instrText>
      </w:r>
      <w:r w:rsidRPr="002B6124">
        <w:rPr>
          <w:lang w:val="en-US"/>
        </w:rPr>
        <w:fldChar w:fldCharType="separate"/>
      </w:r>
      <w:r w:rsidR="00221F33">
        <w:rPr>
          <w:noProof/>
          <w:lang w:val="en-US"/>
        </w:rPr>
        <w:t>[3]</w:t>
      </w:r>
      <w:r w:rsidRPr="002B6124">
        <w:rPr>
          <w:lang w:val="en-US"/>
        </w:rPr>
        <w:fldChar w:fldCharType="end"/>
      </w:r>
      <w:r w:rsidRPr="002B6124">
        <w:rPr>
          <w:lang w:val="en-US"/>
        </w:rPr>
        <w:t>.</w:t>
      </w:r>
      <w:r w:rsidR="0051182C" w:rsidRPr="002B6124">
        <w:rPr>
          <w:lang w:val="en-US"/>
        </w:rPr>
        <w:t xml:space="preserve"> A starfish gripper picking up a delicate product (right top) </w:t>
      </w:r>
      <w:r w:rsidR="0051182C" w:rsidRPr="002B6124">
        <w:rPr>
          <w:lang w:val="en-US"/>
        </w:rPr>
        <w:fldChar w:fldCharType="begin"/>
      </w:r>
      <w:r w:rsidR="00221F33">
        <w:rPr>
          <w:lang w:val="en-US"/>
        </w:rPr>
        <w:instrText xml:space="preserve"> ADDIN EN.CITE &lt;EndNote&gt;&lt;Cite&gt;&lt;Author&gt;Ilievski&lt;/Author&gt;&lt;Year&gt;2011&lt;/Year&gt;&lt;RecNum&gt;20&lt;/RecNum&gt;&lt;DisplayText&gt;[4]&lt;/DisplayText&gt;&lt;record&gt;&lt;rec-number&gt;20&lt;/rec-number&gt;&lt;foreign-keys&gt;&lt;key app="EN" db-id="wrxppdzf7raez8eaptvpzzv35fttwva2azt5" timestamp="1638268420"&gt;20&lt;/key&gt;&lt;/foreign-keys&gt;&lt;ref-type name="Journal Article"&gt;17&lt;/ref-type&gt;&lt;contributors&gt;&lt;authors&gt;&lt;author&gt;Ilievski, F.&lt;/author&gt;&lt;author&gt;Mazzeo, A. D.&lt;/author&gt;&lt;author&gt;Shepherd, R. F.&lt;/author&gt;&lt;author&gt;Chen, X.&lt;/author&gt;&lt;author&gt;Whitesides, G. M.&lt;/author&gt;&lt;/authors&gt;&lt;/contributors&gt;&lt;auth-address&gt;Department of Chemistry and Chemical Biology, Harvard University, 12 Oxford Street, Cambridge, MA 02138, USA.&lt;/auth-address&gt;&lt;titles&gt;&lt;title&gt;Soft robotics for chemists&lt;/title&gt;&lt;secondary-title&gt;Angew Chem Int Ed Engl&lt;/secondary-title&gt;&lt;/titles&gt;&lt;periodical&gt;&lt;full-title&gt;Angew Chem Int Ed Engl&lt;/full-title&gt;&lt;/periodical&gt;&lt;pages&gt;1890-5&lt;/pages&gt;&lt;volume&gt;50&lt;/volume&gt;&lt;number&gt;8&lt;/number&gt;&lt;edition&gt;20110120&lt;/edition&gt;&lt;keywords&gt;&lt;keyword&gt;Dimethylpolysiloxanes/chemistry&lt;/keyword&gt;&lt;keyword&gt;Elastomers/chemistry&lt;/keyword&gt;&lt;keyword&gt;Polymers/chemistry&lt;/keyword&gt;&lt;keyword&gt;*Robotics&lt;/keyword&gt;&lt;/keywords&gt;&lt;dates&gt;&lt;year&gt;2011&lt;/year&gt;&lt;pub-dates&gt;&lt;date&gt;Feb 18&lt;/date&gt;&lt;/pub-dates&gt;&lt;/dates&gt;&lt;isbn&gt;1521-3773 (Electronic)&amp;#xD;1433-7851 (Linking)&lt;/isbn&gt;&lt;accession-num&gt;21328664&lt;/accession-num&gt;&lt;urls&gt;&lt;related-urls&gt;&lt;url&gt;https://www.ncbi.nlm.nih.gov/pubmed/21328664&lt;/url&gt;&lt;/related-urls&gt;&lt;/urls&gt;&lt;electronic-resource-num&gt;10.1002/anie.201006464&lt;/electronic-resource-num&gt;&lt;/record&gt;&lt;/Cite&gt;&lt;/EndNote&gt;</w:instrText>
      </w:r>
      <w:r w:rsidR="0051182C" w:rsidRPr="002B6124">
        <w:rPr>
          <w:lang w:val="en-US"/>
        </w:rPr>
        <w:fldChar w:fldCharType="separate"/>
      </w:r>
      <w:r w:rsidR="00221F33">
        <w:rPr>
          <w:noProof/>
          <w:lang w:val="en-US"/>
        </w:rPr>
        <w:t>[4]</w:t>
      </w:r>
      <w:r w:rsidR="0051182C" w:rsidRPr="002B6124">
        <w:rPr>
          <w:lang w:val="en-US"/>
        </w:rPr>
        <w:fldChar w:fldCharType="end"/>
      </w:r>
      <w:r w:rsidR="0051182C" w:rsidRPr="002B6124">
        <w:rPr>
          <w:lang w:val="en-US"/>
        </w:rPr>
        <w:t xml:space="preserve"> and a gecko-inspired adhesive surface lifting a fluid containing flask (right bottom) </w:t>
      </w:r>
      <w:r w:rsidR="0051182C" w:rsidRPr="002B6124">
        <w:rPr>
          <w:lang w:val="en-US"/>
        </w:rPr>
        <w:fldChar w:fldCharType="begin"/>
      </w:r>
      <w:r w:rsidR="00221F33">
        <w:rPr>
          <w:lang w:val="en-US"/>
        </w:rPr>
        <w:instrText xml:space="preserve"> ADDIN EN.CITE &lt;EndNote&gt;&lt;Cite&gt;&lt;Author&gt;Hutson&lt;/Author&gt;&lt;Year&gt;2017&lt;/Year&gt;&lt;RecNum&gt;19&lt;/RecNum&gt;&lt;DisplayText&gt;[5]&lt;/DisplayText&gt;&lt;record&gt;&lt;rec-number&gt;19&lt;/rec-number&gt;&lt;foreign-keys&gt;&lt;key app="EN" db-id="wrxppdzf7raez8eaptvpzzv35fttwva2azt5" timestamp="1638268069"&gt;19&lt;/key&gt;&lt;/foreign-keys&gt;&lt;ref-type name="Magazine Article"&gt;19&lt;/ref-type&gt;&lt;contributors&gt;&lt;authors&gt;&lt;author&gt;Matthew Hutson&lt;/author&gt;&lt;/authors&gt;&lt;/contributors&gt;&lt;titles&gt;&lt;title&gt;Gecko-inspired gripper could help robots climb walls&lt;/title&gt;&lt;secondary-title&gt;Science&lt;/secondary-title&gt;&lt;/titles&gt;&lt;dates&gt;&lt;year&gt;2017&lt;/year&gt;&lt;pub-dates&gt;&lt;date&gt;15 - 5 - 2017&lt;/date&gt;&lt;/pub-dates&gt;&lt;/dates&gt;&lt;pub-location&gt;New York&lt;/pub-location&gt;&lt;publisher&gt;AAAS&lt;/publisher&gt;&lt;urls&gt;&lt;/urls&gt;&lt;electronic-resource-num&gt;10.1126/science.aal1191&lt;/electronic-resource-num&gt;&lt;/record&gt;&lt;/Cite&gt;&lt;/EndNote&gt;</w:instrText>
      </w:r>
      <w:r w:rsidR="0051182C" w:rsidRPr="002B6124">
        <w:rPr>
          <w:lang w:val="en-US"/>
        </w:rPr>
        <w:fldChar w:fldCharType="separate"/>
      </w:r>
      <w:r w:rsidR="00221F33">
        <w:rPr>
          <w:noProof/>
          <w:lang w:val="en-US"/>
        </w:rPr>
        <w:t>[5]</w:t>
      </w:r>
      <w:r w:rsidR="0051182C" w:rsidRPr="002B6124">
        <w:rPr>
          <w:lang w:val="en-US"/>
        </w:rPr>
        <w:fldChar w:fldCharType="end"/>
      </w:r>
      <w:r w:rsidR="0051182C" w:rsidRPr="002B6124">
        <w:rPr>
          <w:lang w:val="en-US"/>
        </w:rPr>
        <w:t>.</w:t>
      </w:r>
    </w:p>
    <w:p w14:paraId="3D1BE0CA" w14:textId="052DADFA" w:rsidR="00785F58" w:rsidRDefault="00E15063" w:rsidP="00D0316C">
      <w:pPr>
        <w:jc w:val="both"/>
        <w:rPr>
          <w:ins w:id="111" w:author="Hilbert" w:date="2022-06-01T15:29:00Z"/>
          <w:lang w:val="en-GB"/>
        </w:rPr>
      </w:pPr>
      <w:r>
        <w:rPr>
          <w:lang w:val="en-GB"/>
        </w:rPr>
        <w:t>For</w:t>
      </w:r>
      <w:r w:rsidR="000948A7" w:rsidRPr="0053192C">
        <w:rPr>
          <w:lang w:val="en-GB"/>
        </w:rPr>
        <w:t xml:space="preserve"> </w:t>
      </w:r>
      <w:r>
        <w:rPr>
          <w:lang w:val="en-GB"/>
        </w:rPr>
        <w:t>probabilistic fasteners</w:t>
      </w:r>
      <w:r w:rsidR="000948A7" w:rsidRPr="0053192C">
        <w:rPr>
          <w:lang w:val="en-GB"/>
        </w:rPr>
        <w:t xml:space="preserve"> there is one big challenge</w:t>
      </w:r>
      <w:ins w:id="112" w:author="Joshua Dijksman" w:date="2022-06-04T18:15:00Z">
        <w:r w:rsidR="00641D32">
          <w:rPr>
            <w:lang w:val="en-GB"/>
          </w:rPr>
          <w:t>:</w:t>
        </w:r>
      </w:ins>
      <w:del w:id="113" w:author="Joshua Dijksman" w:date="2022-06-04T18:15:00Z">
        <w:r w:rsidR="000948A7" w:rsidRPr="0053192C" w:rsidDel="00641D32">
          <w:rPr>
            <w:lang w:val="en-GB"/>
          </w:rPr>
          <w:delText>,</w:delText>
        </w:r>
      </w:del>
      <w:r w:rsidR="000948A7" w:rsidRPr="0053192C">
        <w:rPr>
          <w:lang w:val="en-GB"/>
        </w:rPr>
        <w:t xml:space="preserve"> </w:t>
      </w:r>
      <w:commentRangeStart w:id="114"/>
      <w:del w:id="115" w:author="Berg, Million van den" w:date="2022-06-03T16:33:00Z">
        <w:r w:rsidR="000948A7" w:rsidRPr="0053192C" w:rsidDel="008A7EA2">
          <w:rPr>
            <w:lang w:val="en-GB"/>
          </w:rPr>
          <w:delText>control</w:delText>
        </w:r>
        <w:r w:rsidR="000948A7" w:rsidRPr="0053192C" w:rsidDel="008A7EA2">
          <w:rPr>
            <w:lang w:val="en-GB"/>
          </w:rPr>
          <w:fldChar w:fldCharType="begin"/>
        </w:r>
        <w:r w:rsidR="00221F33" w:rsidDel="008A7EA2">
          <w:rPr>
            <w:lang w:val="en-GB"/>
          </w:rPr>
          <w:delInstrText xml:space="preserve"> ADDIN EN.CITE &lt;EndNote&gt;&lt;Cite&gt;&lt;Author&gt;Shintake&lt;/Author&gt;&lt;Year&gt;2018&lt;/Year&gt;&lt;RecNum&gt;17&lt;/RecNum&gt;&lt;DisplayText&gt;[6]&lt;/DisplayText&gt;&lt;record&gt;&lt;rec-number&gt;17&lt;/rec-number&gt;&lt;foreign-keys&gt;&lt;key app="EN" db-id="wrxppdzf7raez8eaptvpzzv35fttwva2azt5" timestamp="1638264824"&gt;17&lt;/key&gt;&lt;/foreign-keys&gt;&lt;ref-type name="Journal Article"&gt;17&lt;/ref-type&gt;&lt;contributors&gt;&lt;authors&gt;&lt;author&gt;Shintake, J.&lt;/author&gt;&lt;author&gt;Cacucciolo, V.&lt;/author&gt;&lt;author&gt;Floreano, D.&lt;/author&gt;&lt;author&gt;Shea, H.&lt;/author&gt;&lt;/authors&gt;&lt;/contributors&gt;&lt;auth-address&gt;Laboratory of Intelligent Systems, Institute of Microengineering, School of Engineering, Ecole Polytechnique Federale de Lausanne (EPFL), 1015, Lausanne, Switzerland.&amp;#xD;Soft Transducers Laboratory, Institute of Microengineering, School of Engineering, Ecole Polytechnique Federale de Lausanne (EPFL), Rue de la Maladiere 71b, 2000, Neuchatel, Switzerland.&lt;/auth-address&gt;&lt;titles&gt;&lt;title&gt;Soft Robotic Grippers&lt;/title&gt;&lt;secondary-title&gt;Adv Mater&lt;/secondary-title&gt;&lt;/titles&gt;&lt;periodical&gt;&lt;full-title&gt;Adv Mater&lt;/full-title&gt;&lt;/periodical&gt;&lt;pages&gt;e1707035&lt;/pages&gt;&lt;edition&gt;20180507&lt;/edition&gt;&lt;keywords&gt;&lt;keyword&gt;adhesion&lt;/keyword&gt;&lt;keyword&gt;smart materials&lt;/keyword&gt;&lt;keyword&gt;soft grippers&lt;/keyword&gt;&lt;keyword&gt;soft robotics&lt;/keyword&gt;&lt;keyword&gt;variable stiffness&lt;/keyword&gt;&lt;/keywords&gt;&lt;dates&gt;&lt;year&gt;2018&lt;/year&gt;&lt;pub-dates&gt;&lt;date&gt;May 7&lt;/date&gt;&lt;/pub-dates&gt;&lt;/dates&gt;&lt;isbn&gt;1521-4095 (Electronic)&amp;#xD;0935-9648 (Linking)&lt;/isbn&gt;&lt;accession-num&gt;29736928&lt;/accession-num&gt;&lt;urls&gt;&lt;related-urls&gt;&lt;url&gt;https://www.ncbi.nlm.nih.gov/pubmed/29736928&lt;/url&gt;&lt;/related-urls&gt;&lt;/urls&gt;&lt;electronic-resource-num&gt;10.1002/adma.201707035&lt;/electronic-resource-num&gt;&lt;/record&gt;&lt;/Cite&gt;&lt;/EndNote&gt;</w:delInstrText>
        </w:r>
        <w:r w:rsidR="000948A7" w:rsidRPr="0053192C" w:rsidDel="008A7EA2">
          <w:rPr>
            <w:lang w:val="en-GB"/>
          </w:rPr>
          <w:fldChar w:fldCharType="separate"/>
        </w:r>
        <w:r w:rsidR="00221F33" w:rsidDel="008A7EA2">
          <w:rPr>
            <w:noProof/>
            <w:lang w:val="en-GB"/>
          </w:rPr>
          <w:delText>[6]</w:delText>
        </w:r>
        <w:r w:rsidR="000948A7" w:rsidRPr="0053192C" w:rsidDel="008A7EA2">
          <w:rPr>
            <w:lang w:val="en-GB"/>
          </w:rPr>
          <w:fldChar w:fldCharType="end"/>
        </w:r>
      </w:del>
      <w:ins w:id="116" w:author="Berg, Million van den" w:date="2022-06-03T16:33:00Z">
        <w:r w:rsidR="008A7EA2">
          <w:rPr>
            <w:lang w:val="en-GB"/>
          </w:rPr>
          <w:t>predictability</w:t>
        </w:r>
      </w:ins>
      <w:r w:rsidR="000948A7" w:rsidRPr="0053192C">
        <w:rPr>
          <w:lang w:val="en-GB"/>
        </w:rPr>
        <w:t>.</w:t>
      </w:r>
      <w:r>
        <w:rPr>
          <w:lang w:val="en-GB"/>
        </w:rPr>
        <w:t xml:space="preserve"> </w:t>
      </w:r>
      <w:commentRangeEnd w:id="114"/>
      <w:r w:rsidR="00B11456">
        <w:rPr>
          <w:rStyle w:val="CommentReference"/>
        </w:rPr>
        <w:commentReference w:id="114"/>
      </w:r>
      <w:r>
        <w:rPr>
          <w:lang w:val="en-GB"/>
        </w:rPr>
        <w:t xml:space="preserve">Detachment of the </w:t>
      </w:r>
      <w:commentRangeStart w:id="117"/>
      <w:del w:id="118" w:author="Berg, Million van den" w:date="2022-06-03T16:16:00Z">
        <w:r w:rsidDel="0076037A">
          <w:rPr>
            <w:lang w:val="en-GB"/>
          </w:rPr>
          <w:delText xml:space="preserve">fasteners </w:delText>
        </w:r>
      </w:del>
      <w:commentRangeEnd w:id="117"/>
      <w:ins w:id="119" w:author="Berg, Million van den" w:date="2022-06-03T16:16:00Z">
        <w:r w:rsidR="0076037A">
          <w:rPr>
            <w:lang w:val="en-GB"/>
          </w:rPr>
          <w:t xml:space="preserve">features </w:t>
        </w:r>
      </w:ins>
      <w:r w:rsidR="00E026F9">
        <w:rPr>
          <w:rStyle w:val="CommentReference"/>
        </w:rPr>
        <w:commentReference w:id="117"/>
      </w:r>
      <w:del w:id="120" w:author="Hilbert" w:date="2022-06-02T10:58:00Z">
        <w:r w:rsidDel="00405C89">
          <w:rPr>
            <w:lang w:val="en-GB"/>
          </w:rPr>
          <w:delText xml:space="preserve">are </w:delText>
        </w:r>
      </w:del>
      <w:ins w:id="121" w:author="Hilbert" w:date="2022-06-02T10:58:00Z">
        <w:r w:rsidR="00405C89">
          <w:rPr>
            <w:lang w:val="en-GB"/>
          </w:rPr>
          <w:t xml:space="preserve">is </w:t>
        </w:r>
      </w:ins>
      <w:r>
        <w:rPr>
          <w:lang w:val="en-GB"/>
        </w:rPr>
        <w:t xml:space="preserve">not </w:t>
      </w:r>
      <w:del w:id="122" w:author="Hilbert" w:date="2022-06-01T15:20:00Z">
        <w:r w:rsidDel="00E026F9">
          <w:rPr>
            <w:lang w:val="en-GB"/>
          </w:rPr>
          <w:delText xml:space="preserve">entirely </w:delText>
        </w:r>
      </w:del>
      <w:r>
        <w:rPr>
          <w:lang w:val="en-GB"/>
        </w:rPr>
        <w:t xml:space="preserve">predictable </w:t>
      </w:r>
      <w:commentRangeStart w:id="123"/>
      <w:r>
        <w:rPr>
          <w:lang w:val="en-GB"/>
        </w:rPr>
        <w:t>due to the</w:t>
      </w:r>
      <w:ins w:id="124" w:author="Berg, Million van den" w:date="2022-06-03T16:31:00Z">
        <w:r w:rsidR="00614720">
          <w:rPr>
            <w:lang w:val="en-GB"/>
          </w:rPr>
          <w:t>ir</w:t>
        </w:r>
      </w:ins>
      <w:r>
        <w:rPr>
          <w:lang w:val="en-GB"/>
        </w:rPr>
        <w:t xml:space="preserve"> </w:t>
      </w:r>
      <w:del w:id="125" w:author="Berg, Million van den" w:date="2022-06-03T16:15:00Z">
        <w:r w:rsidDel="0076037A">
          <w:rPr>
            <w:lang w:val="en-GB"/>
          </w:rPr>
          <w:delText>mechanics</w:delText>
        </w:r>
        <w:commentRangeEnd w:id="123"/>
        <w:r w:rsidR="00E026F9" w:rsidDel="0076037A">
          <w:rPr>
            <w:rStyle w:val="CommentReference"/>
          </w:rPr>
          <w:commentReference w:id="123"/>
        </w:r>
      </w:del>
      <w:ins w:id="126" w:author="Berg, Million van den" w:date="2022-06-03T16:15:00Z">
        <w:r w:rsidR="0076037A">
          <w:rPr>
            <w:lang w:val="en-GB"/>
          </w:rPr>
          <w:t>probabilistic nature</w:t>
        </w:r>
      </w:ins>
      <w:r>
        <w:rPr>
          <w:lang w:val="en-GB"/>
        </w:rPr>
        <w:t>.</w:t>
      </w:r>
      <w:r w:rsidR="000948A7" w:rsidRPr="0053192C">
        <w:rPr>
          <w:lang w:val="en-GB"/>
        </w:rPr>
        <w:t xml:space="preserve"> </w:t>
      </w:r>
      <w:r>
        <w:rPr>
          <w:lang w:val="en-GB"/>
        </w:rPr>
        <w:t xml:space="preserve">Each microscopic feature detachment could influence the </w:t>
      </w:r>
      <w:commentRangeStart w:id="127"/>
      <w:del w:id="128" w:author="Berg, Million van den" w:date="2022-06-02T14:52:00Z">
        <w:r w:rsidDel="00AD2D5F">
          <w:rPr>
            <w:lang w:val="en-GB"/>
          </w:rPr>
          <w:delText>detachment</w:delText>
        </w:r>
        <w:commentRangeEnd w:id="127"/>
        <w:r w:rsidR="00E026F9" w:rsidDel="00AD2D5F">
          <w:rPr>
            <w:rStyle w:val="CommentReference"/>
          </w:rPr>
          <w:commentReference w:id="127"/>
        </w:r>
      </w:del>
      <w:ins w:id="129" w:author="Berg, Million van den" w:date="2022-06-02T14:52:00Z">
        <w:r w:rsidR="00AD2D5F">
          <w:rPr>
            <w:lang w:val="en-GB"/>
          </w:rPr>
          <w:t>adhesion</w:t>
        </w:r>
      </w:ins>
      <w:r>
        <w:rPr>
          <w:lang w:val="en-GB"/>
        </w:rPr>
        <w:t>.</w:t>
      </w:r>
      <w:ins w:id="130" w:author="Berg, Million van den" w:date="2022-06-06T13:47:00Z">
        <w:r w:rsidR="007F1E22" w:rsidRPr="007F1E22">
          <w:rPr>
            <w:lang w:val="en-GB"/>
          </w:rPr>
          <w:t xml:space="preserve"> </w:t>
        </w:r>
        <w:r w:rsidR="007F1E22" w:rsidRPr="00E15063">
          <w:rPr>
            <w:lang w:val="en-GB"/>
          </w:rPr>
          <w:t xml:space="preserve">According to the </w:t>
        </w:r>
        <w:r w:rsidR="007F1E22">
          <w:rPr>
            <w:lang w:val="en-GB"/>
          </w:rPr>
          <w:t>F</w:t>
        </w:r>
        <w:r w:rsidR="007F1E22" w:rsidRPr="00E15063">
          <w:rPr>
            <w:lang w:val="en-GB"/>
          </w:rPr>
          <w:t xml:space="preserve">ibre </w:t>
        </w:r>
        <w:r w:rsidR="007F1E22">
          <w:rPr>
            <w:lang w:val="en-GB"/>
          </w:rPr>
          <w:t>B</w:t>
        </w:r>
        <w:r w:rsidR="007F1E22" w:rsidRPr="00E15063">
          <w:rPr>
            <w:lang w:val="en-GB"/>
          </w:rPr>
          <w:t xml:space="preserve">undle </w:t>
        </w:r>
        <w:r w:rsidR="007F1E22">
          <w:rPr>
            <w:lang w:val="en-GB"/>
          </w:rPr>
          <w:t>M</w:t>
        </w:r>
        <w:r w:rsidR="007F1E22" w:rsidRPr="00E15063">
          <w:rPr>
            <w:lang w:val="en-GB"/>
          </w:rPr>
          <w:t>odel</w:t>
        </w:r>
        <w:r w:rsidR="007F1E22">
          <w:rPr>
            <w:lang w:val="en-GB"/>
          </w:rPr>
          <w:t xml:space="preserve"> (FBM)</w:t>
        </w:r>
        <w:r w:rsidR="007F1E22" w:rsidRPr="00E15063">
          <w:rPr>
            <w:lang w:val="en-GB"/>
          </w:rPr>
          <w:t xml:space="preserve"> the passive adhesive surface will act like a chain with a weak linkage</w:t>
        </w:r>
        <w:r w:rsidR="007F1E22">
          <w:rPr>
            <w:lang w:val="en-GB"/>
          </w:rPr>
          <w:t xml:space="preserve"> when the features are treated as FBM framework fibres </w:t>
        </w:r>
        <w:r w:rsidR="007F1E22">
          <w:rPr>
            <w:lang w:val="en-GB"/>
          </w:rPr>
          <w:fldChar w:fldCharType="begin"/>
        </w:r>
      </w:ins>
      <w:r w:rsidR="00F34BE8">
        <w:rPr>
          <w:lang w:val="en-GB"/>
        </w:rPr>
        <w:instrText xml:space="preserve"> ADDIN EN.CITE &lt;EndNote&gt;&lt;Cite&gt;&lt;Author&gt;Domański&lt;/Author&gt;&lt;Year&gt;2013&lt;/Year&gt;&lt;RecNum&gt;22&lt;/RecNum&gt;&lt;DisplayText&gt;[6]&lt;/DisplayText&gt;&lt;record&gt;&lt;rec-number&gt;22&lt;/rec-number&gt;&lt;foreign-keys&gt;&lt;key app="EN" db-id="wrxppdzf7raez8eaptvpzzv35fttwva2azt5" timestamp="1654173858"&gt;22&lt;/key&gt;&lt;/foreign-keys&gt;&lt;ref-type name="Conference Paper"&gt;47&lt;/ref-type&gt;&lt;contributors&gt;&lt;authors&gt;&lt;author&gt;&lt;style face="normal" font="default" size="100%"&gt;Zbigniew Doma&lt;/style&gt;&lt;style face="normal" font="default" charset="238" size="100%"&gt;ński&lt;/style&gt;&lt;/author&gt;&lt;/authors&gt;&lt;/contributors&gt;&lt;titles&gt;&lt;title&gt;Critical Avalanches in Fiber Bundle Models of Arrays of Nanopillars&lt;/title&gt;&lt;secondary-title&gt;IMECS&lt;/secondary-title&gt;&lt;/titles&gt;&lt;pages&gt;765-768&lt;/pages&gt;&lt;volume&gt;2&lt;/volume&gt;&lt;dates&gt;&lt;year&gt;2013&lt;/year&gt;&lt;pub-dates&gt;&lt;date&gt;13-15 march&lt;/date&gt;&lt;/pub-dates&gt;&lt;/dates&gt;&lt;pub-location&gt;Hong Kong&lt;/pub-location&gt;&lt;urls&gt;&lt;/urls&gt;&lt;/record&gt;&lt;/Cite&gt;&lt;/EndNote&gt;</w:instrText>
      </w:r>
      <w:ins w:id="131" w:author="Berg, Million van den" w:date="2022-06-06T13:47:00Z">
        <w:r w:rsidR="007F1E22">
          <w:rPr>
            <w:lang w:val="en-GB"/>
          </w:rPr>
          <w:fldChar w:fldCharType="separate"/>
        </w:r>
      </w:ins>
      <w:r w:rsidR="00F34BE8">
        <w:rPr>
          <w:noProof/>
          <w:lang w:val="en-GB"/>
        </w:rPr>
        <w:t>[6]</w:t>
      </w:r>
      <w:ins w:id="132" w:author="Berg, Million van den" w:date="2022-06-06T13:47:00Z">
        <w:r w:rsidR="007F1E22">
          <w:rPr>
            <w:lang w:val="en-GB"/>
          </w:rPr>
          <w:fldChar w:fldCharType="end"/>
        </w:r>
        <w:r w:rsidR="007F1E22" w:rsidRPr="00E15063">
          <w:rPr>
            <w:lang w:val="en-GB"/>
          </w:rPr>
          <w:t>.</w:t>
        </w:r>
      </w:ins>
      <w:r>
        <w:rPr>
          <w:lang w:val="en-GB"/>
        </w:rPr>
        <w:t xml:space="preserve"> Assuming that all microscopic features are equal and a </w:t>
      </w:r>
      <w:r w:rsidRPr="00E15063">
        <w:rPr>
          <w:lang w:val="en-GB"/>
        </w:rPr>
        <w:t>fastener</w:t>
      </w:r>
      <w:r w:rsidR="00B50B06" w:rsidRPr="00E15063">
        <w:rPr>
          <w:lang w:val="en-GB"/>
        </w:rPr>
        <w:t xml:space="preserve"> is only made of soft </w:t>
      </w:r>
      <w:r w:rsidR="00157D1C" w:rsidRPr="00E15063">
        <w:rPr>
          <w:lang w:val="en-GB"/>
        </w:rPr>
        <w:t>silicone</w:t>
      </w:r>
      <w:r w:rsidR="00B50B06" w:rsidRPr="00E15063">
        <w:rPr>
          <w:lang w:val="en-GB"/>
        </w:rPr>
        <w:t xml:space="preserve">, it </w:t>
      </w:r>
      <w:r w:rsidR="009E5F6E" w:rsidRPr="00E15063">
        <w:rPr>
          <w:lang w:val="en-GB"/>
        </w:rPr>
        <w:t>could be</w:t>
      </w:r>
      <w:r w:rsidR="00B50B06" w:rsidRPr="00E15063">
        <w:rPr>
          <w:lang w:val="en-GB"/>
        </w:rPr>
        <w:t xml:space="preserve"> prone to </w:t>
      </w:r>
      <w:commentRangeStart w:id="133"/>
      <w:r w:rsidR="00B50B06" w:rsidRPr="00E15063">
        <w:rPr>
          <w:lang w:val="en-GB"/>
        </w:rPr>
        <w:t>local load sharing</w:t>
      </w:r>
      <w:r w:rsidR="009E5F6E" w:rsidRPr="00E15063">
        <w:rPr>
          <w:lang w:val="en-GB"/>
        </w:rPr>
        <w:t xml:space="preserve"> </w:t>
      </w:r>
      <w:commentRangeEnd w:id="133"/>
      <w:r w:rsidR="00641D32">
        <w:rPr>
          <w:rStyle w:val="CommentReference"/>
        </w:rPr>
        <w:commentReference w:id="133"/>
      </w:r>
      <w:r w:rsidR="009E5F6E" w:rsidRPr="00E15063">
        <w:rPr>
          <w:lang w:val="en-GB"/>
        </w:rPr>
        <w:t>upon detachment</w:t>
      </w:r>
      <w:r w:rsidR="00B50B06" w:rsidRPr="00E15063">
        <w:rPr>
          <w:lang w:val="en-GB"/>
        </w:rPr>
        <w:t xml:space="preserve">. </w:t>
      </w:r>
      <w:commentRangeStart w:id="134"/>
      <w:del w:id="135" w:author="Berg, Million van den" w:date="2022-06-06T13:47:00Z">
        <w:r w:rsidR="00B50B06" w:rsidRPr="00E15063" w:rsidDel="007F1E22">
          <w:rPr>
            <w:lang w:val="en-GB"/>
          </w:rPr>
          <w:delText xml:space="preserve">According to the </w:delText>
        </w:r>
      </w:del>
      <w:del w:id="136" w:author="Berg, Million van den" w:date="2022-06-02T14:41:00Z">
        <w:r w:rsidR="00B50B06" w:rsidRPr="00E15063" w:rsidDel="00DA50D7">
          <w:rPr>
            <w:lang w:val="en-GB"/>
          </w:rPr>
          <w:delText>fiber</w:delText>
        </w:r>
      </w:del>
      <w:del w:id="137" w:author="Berg, Million van den" w:date="2022-06-06T13:47:00Z">
        <w:r w:rsidR="00B50B06" w:rsidRPr="00E15063" w:rsidDel="007F1E22">
          <w:rPr>
            <w:lang w:val="en-GB"/>
          </w:rPr>
          <w:delText xml:space="preserve"> </w:delText>
        </w:r>
      </w:del>
      <w:del w:id="138" w:author="Berg, Million van den" w:date="2022-06-02T14:42:00Z">
        <w:r w:rsidR="00B50B06" w:rsidRPr="00E15063" w:rsidDel="00DA50D7">
          <w:rPr>
            <w:lang w:val="en-GB"/>
          </w:rPr>
          <w:delText xml:space="preserve">bundle model </w:delText>
        </w:r>
      </w:del>
      <w:del w:id="139" w:author="Berg, Million van den" w:date="2022-06-06T13:47:00Z">
        <w:r w:rsidR="00B50B06" w:rsidRPr="00E15063" w:rsidDel="007F1E22">
          <w:rPr>
            <w:lang w:val="en-GB"/>
          </w:rPr>
          <w:delText>the</w:delText>
        </w:r>
        <w:r w:rsidR="00EC7E81" w:rsidRPr="00E15063" w:rsidDel="007F1E22">
          <w:rPr>
            <w:lang w:val="en-GB"/>
          </w:rPr>
          <w:delText xml:space="preserve"> passive adhesive</w:delText>
        </w:r>
        <w:r w:rsidR="00B50B06" w:rsidRPr="00E15063" w:rsidDel="007F1E22">
          <w:rPr>
            <w:lang w:val="en-GB"/>
          </w:rPr>
          <w:delText xml:space="preserve"> surface will act like a chain with a weak linkage</w:delText>
        </w:r>
        <w:r w:rsidR="00AD2D5F" w:rsidDel="007F1E22">
          <w:rPr>
            <w:lang w:val="en-GB"/>
          </w:rPr>
          <w:fldChar w:fldCharType="begin"/>
        </w:r>
      </w:del>
      <w:r w:rsidR="007F1E22">
        <w:rPr>
          <w:lang w:val="en-GB"/>
        </w:rPr>
        <w:instrText xml:space="preserve"> ADDIN EN.CITE &lt;EndNote&gt;&lt;Cite&gt;&lt;Author&gt;Domański&lt;/Author&gt;&lt;Year&gt;2013&lt;/Year&gt;&lt;RecNum&gt;22&lt;/RecNum&gt;&lt;DisplayText&gt;[7]&lt;/DisplayText&gt;&lt;record&gt;&lt;rec-number&gt;22&lt;/rec-number&gt;&lt;foreign-keys&gt;&lt;key app="EN" db-id="wrxppdzf7raez8eaptvpzzv35fttwva2azt5" timestamp="1654173858"&gt;22&lt;/key&gt;&lt;/foreign-keys&gt;&lt;ref-type name="Conference Paper"&gt;47&lt;/ref-type&gt;&lt;contributors&gt;&lt;authors&gt;&lt;author&gt;&lt;style face="normal" font="default" size="100%"&gt;Zbigniew Doma&lt;/style&gt;&lt;style face="normal" font="default" charset="238" size="100%"&gt;ński&lt;/style&gt;&lt;/author&gt;&lt;/authors&gt;&lt;/contributors&gt;&lt;titles&gt;&lt;title&gt;Critical Avalanches in Fiber Bundle Models of Arrays of Nanopillars&lt;/title&gt;&lt;secondary-title&gt;IMECS&lt;/secondary-title&gt;&lt;/titles&gt;&lt;pages&gt;765-768&lt;/pages&gt;&lt;volume&gt;2&lt;/volume&gt;&lt;dates&gt;&lt;year&gt;2013&lt;/year&gt;&lt;pub-dates&gt;&lt;date&gt;13-15 march&lt;/date&gt;&lt;/pub-dates&gt;&lt;/dates&gt;&lt;pub-location&gt;Hong Kong&lt;/pub-location&gt;&lt;urls&gt;&lt;/urls&gt;&lt;/record&gt;&lt;/Cite&gt;&lt;/EndNote&gt;</w:instrText>
      </w:r>
      <w:del w:id="140" w:author="Berg, Million van den" w:date="2022-06-06T13:47:00Z">
        <w:r w:rsidR="00AD2D5F" w:rsidDel="007F1E22">
          <w:rPr>
            <w:lang w:val="en-GB"/>
          </w:rPr>
          <w:fldChar w:fldCharType="separate"/>
        </w:r>
      </w:del>
      <w:r w:rsidR="007F1E22">
        <w:rPr>
          <w:noProof/>
          <w:lang w:val="en-GB"/>
        </w:rPr>
        <w:t>[7]</w:t>
      </w:r>
      <w:del w:id="141" w:author="Berg, Million van den" w:date="2022-06-06T13:47:00Z">
        <w:r w:rsidR="00AD2D5F" w:rsidDel="007F1E22">
          <w:rPr>
            <w:lang w:val="en-GB"/>
          </w:rPr>
          <w:fldChar w:fldCharType="end"/>
        </w:r>
        <w:r w:rsidR="00B50B06" w:rsidRPr="00E15063" w:rsidDel="007F1E22">
          <w:rPr>
            <w:lang w:val="en-GB"/>
          </w:rPr>
          <w:delText xml:space="preserve">. </w:delText>
        </w:r>
      </w:del>
      <w:commentRangeEnd w:id="134"/>
      <w:r w:rsidR="00E026F9">
        <w:rPr>
          <w:rStyle w:val="CommentReference"/>
        </w:rPr>
        <w:commentReference w:id="134"/>
      </w:r>
      <w:commentRangeStart w:id="142"/>
      <w:r w:rsidR="00B50B06" w:rsidRPr="00E15063">
        <w:rPr>
          <w:lang w:val="en-GB"/>
        </w:rPr>
        <w:t>The weak</w:t>
      </w:r>
      <w:ins w:id="143" w:author="Hilbert" w:date="2022-06-01T15:22:00Z">
        <w:r w:rsidR="00E026F9">
          <w:rPr>
            <w:lang w:val="en-GB"/>
          </w:rPr>
          <w:t>est</w:t>
        </w:r>
      </w:ins>
      <w:r w:rsidR="00B50B06" w:rsidRPr="00E15063">
        <w:rPr>
          <w:lang w:val="en-GB"/>
        </w:rPr>
        <w:t xml:space="preserve"> link</w:t>
      </w:r>
      <w:del w:id="144" w:author="Hilbert" w:date="2022-06-01T15:21:00Z">
        <w:r w:rsidR="00B50B06" w:rsidRPr="00E15063" w:rsidDel="00E026F9">
          <w:rPr>
            <w:lang w:val="en-GB"/>
          </w:rPr>
          <w:delText>age</w:delText>
        </w:r>
      </w:del>
      <w:ins w:id="145" w:author="Hilbert" w:date="2022-06-01T15:22:00Z">
        <w:r w:rsidR="00E026F9">
          <w:rPr>
            <w:lang w:val="en-GB"/>
          </w:rPr>
          <w:t xml:space="preserve"> </w:t>
        </w:r>
      </w:ins>
      <w:commentRangeStart w:id="146"/>
      <w:del w:id="147" w:author="Hilbert" w:date="2022-06-01T15:22:00Z">
        <w:r w:rsidR="00B50B06" w:rsidRPr="00E15063" w:rsidDel="00E026F9">
          <w:rPr>
            <w:lang w:val="en-GB"/>
          </w:rPr>
          <w:delText xml:space="preserve"> in this experiment </w:delText>
        </w:r>
      </w:del>
      <w:r w:rsidR="00B50B06" w:rsidRPr="00E15063">
        <w:rPr>
          <w:lang w:val="en-GB"/>
        </w:rPr>
        <w:t xml:space="preserve">will be </w:t>
      </w:r>
      <w:commentRangeEnd w:id="146"/>
      <w:r w:rsidR="00E026F9">
        <w:rPr>
          <w:rStyle w:val="CommentReference"/>
        </w:rPr>
        <w:commentReference w:id="146"/>
      </w:r>
      <w:r w:rsidR="00B50B06" w:rsidRPr="00E15063">
        <w:rPr>
          <w:lang w:val="en-GB"/>
        </w:rPr>
        <w:t xml:space="preserve">the first </w:t>
      </w:r>
      <w:r w:rsidR="00641E54" w:rsidRPr="00E15063">
        <w:rPr>
          <w:lang w:val="en-GB"/>
        </w:rPr>
        <w:t>adhesive feature</w:t>
      </w:r>
      <w:r w:rsidR="00B50B06" w:rsidRPr="00E15063">
        <w:rPr>
          <w:lang w:val="en-GB"/>
        </w:rPr>
        <w:t xml:space="preserve"> to </w:t>
      </w:r>
      <w:del w:id="148" w:author="Berg, Million van den" w:date="2022-06-03T16:19:00Z">
        <w:r w:rsidR="00B50B06" w:rsidRPr="00E15063" w:rsidDel="00693573">
          <w:rPr>
            <w:lang w:val="en-GB"/>
          </w:rPr>
          <w:delText>release the sample</w:delText>
        </w:r>
      </w:del>
      <w:ins w:id="149" w:author="Berg, Million van den" w:date="2022-06-03T16:19:00Z">
        <w:r w:rsidR="00693573">
          <w:rPr>
            <w:lang w:val="en-GB"/>
          </w:rPr>
          <w:t>increase the probability of</w:t>
        </w:r>
      </w:ins>
      <w:ins w:id="150" w:author="Berg, Million van den" w:date="2022-06-03T16:20:00Z">
        <w:r w:rsidR="00693573">
          <w:rPr>
            <w:lang w:val="en-GB"/>
          </w:rPr>
          <w:t xml:space="preserve"> individual and</w:t>
        </w:r>
      </w:ins>
      <w:ins w:id="151" w:author="Berg, Million van den" w:date="2022-06-03T16:19:00Z">
        <w:r w:rsidR="00693573">
          <w:rPr>
            <w:lang w:val="en-GB"/>
          </w:rPr>
          <w:t xml:space="preserve"> array failure</w:t>
        </w:r>
      </w:ins>
      <w:ins w:id="152" w:author="Berg, Million van den" w:date="2022-06-03T16:22:00Z">
        <w:r w:rsidR="00693573">
          <w:rPr>
            <w:lang w:val="en-GB"/>
          </w:rPr>
          <w:t xml:space="preserve"> upon deta</w:t>
        </w:r>
      </w:ins>
      <w:ins w:id="153" w:author="Berg, Million van den" w:date="2022-06-03T16:23:00Z">
        <w:r w:rsidR="00693573">
          <w:rPr>
            <w:lang w:val="en-GB"/>
          </w:rPr>
          <w:t>chment</w:t>
        </w:r>
      </w:ins>
      <w:ins w:id="154" w:author="Berg, Million van den" w:date="2022-06-03T16:22:00Z">
        <w:r w:rsidR="00693573">
          <w:rPr>
            <w:lang w:val="en-GB"/>
          </w:rPr>
          <w:t>.</w:t>
        </w:r>
      </w:ins>
      <w:del w:id="155" w:author="Berg, Million van den" w:date="2022-06-03T16:20:00Z">
        <w:r w:rsidR="00B50B06" w:rsidRPr="00E15063" w:rsidDel="00693573">
          <w:rPr>
            <w:lang w:val="en-GB"/>
          </w:rPr>
          <w:delText xml:space="preserve"> upon detachment</w:delText>
        </w:r>
      </w:del>
      <w:del w:id="156" w:author="Berg, Million van den" w:date="2022-06-03T16:22:00Z">
        <w:r w:rsidR="00B50B06" w:rsidRPr="00E15063" w:rsidDel="00693573">
          <w:rPr>
            <w:lang w:val="en-GB"/>
          </w:rPr>
          <w:delText>.</w:delText>
        </w:r>
      </w:del>
      <w:commentRangeEnd w:id="142"/>
      <w:r w:rsidR="00E026F9">
        <w:rPr>
          <w:rStyle w:val="CommentReference"/>
        </w:rPr>
        <w:commentReference w:id="142"/>
      </w:r>
      <w:r w:rsidR="00B50B06" w:rsidRPr="00E15063">
        <w:rPr>
          <w:lang w:val="en-GB"/>
        </w:rPr>
        <w:t xml:space="preserve"> The neighbouring suction cups </w:t>
      </w:r>
      <w:commentRangeStart w:id="157"/>
      <w:del w:id="158" w:author="Berg, Million van den" w:date="2022-06-02T14:31:00Z">
        <w:r w:rsidR="00B50B06" w:rsidRPr="00E15063" w:rsidDel="00120105">
          <w:rPr>
            <w:lang w:val="en-GB"/>
          </w:rPr>
          <w:delText xml:space="preserve">will </w:delText>
        </w:r>
      </w:del>
      <w:commentRangeEnd w:id="157"/>
      <w:r w:rsidR="00E026F9">
        <w:rPr>
          <w:rStyle w:val="CommentReference"/>
        </w:rPr>
        <w:commentReference w:id="157"/>
      </w:r>
      <w:r w:rsidR="00B50B06" w:rsidRPr="00E15063">
        <w:rPr>
          <w:lang w:val="en-GB"/>
        </w:rPr>
        <w:t xml:space="preserve">experience a force that was already upon them, adding to that </w:t>
      </w:r>
      <w:commentRangeStart w:id="159"/>
      <w:del w:id="160" w:author="Berg, Million van den" w:date="2022-06-02T14:31:00Z">
        <w:r w:rsidR="00B50B06" w:rsidRPr="00E15063" w:rsidDel="00120105">
          <w:rPr>
            <w:lang w:val="en-GB"/>
          </w:rPr>
          <w:delText xml:space="preserve">will </w:delText>
        </w:r>
        <w:commentRangeEnd w:id="159"/>
        <w:r w:rsidR="00E026F9" w:rsidDel="00120105">
          <w:rPr>
            <w:rStyle w:val="CommentReference"/>
          </w:rPr>
          <w:commentReference w:id="159"/>
        </w:r>
        <w:r w:rsidR="00B50B06" w:rsidRPr="00E15063" w:rsidDel="00120105">
          <w:rPr>
            <w:lang w:val="en-GB"/>
          </w:rPr>
          <w:delText>be a</w:delText>
        </w:r>
      </w:del>
      <w:ins w:id="161" w:author="Berg, Million van den" w:date="2022-06-02T14:31:00Z">
        <w:r w:rsidR="00120105">
          <w:rPr>
            <w:lang w:val="en-GB"/>
          </w:rPr>
          <w:t>is the</w:t>
        </w:r>
      </w:ins>
      <w:commentRangeStart w:id="162"/>
      <w:r w:rsidR="00B50B06" w:rsidRPr="00E15063">
        <w:rPr>
          <w:lang w:val="en-GB"/>
        </w:rPr>
        <w:t xml:space="preserve"> force of </w:t>
      </w:r>
      <w:del w:id="163" w:author="Berg, Million van den" w:date="2022-06-02T14:31:00Z">
        <w:r w:rsidR="00B50B06" w:rsidRPr="00E15063" w:rsidDel="00120105">
          <w:rPr>
            <w:lang w:val="en-GB"/>
          </w:rPr>
          <w:delText xml:space="preserve">the </w:delText>
        </w:r>
      </w:del>
      <w:ins w:id="164" w:author="Berg, Million van den" w:date="2022-06-02T14:31:00Z">
        <w:r w:rsidR="00120105">
          <w:rPr>
            <w:lang w:val="en-GB"/>
          </w:rPr>
          <w:t xml:space="preserve">a </w:t>
        </w:r>
      </w:ins>
      <w:r w:rsidR="00B50B06" w:rsidRPr="00E15063">
        <w:rPr>
          <w:lang w:val="en-GB"/>
        </w:rPr>
        <w:t>failed suction cup divided by the amount of direct neighbours</w:t>
      </w:r>
      <w:r w:rsidR="00E74B77">
        <w:rPr>
          <w:lang w:val="en-GB"/>
        </w:rPr>
        <w:t xml:space="preserve"> </w:t>
      </w:r>
      <w:r w:rsidR="00B50B06" w:rsidRPr="00E15063">
        <w:rPr>
          <w:lang w:val="en-GB"/>
        </w:rPr>
        <w:fldChar w:fldCharType="begin"/>
      </w:r>
      <w:r w:rsidR="00F34BE8">
        <w:rPr>
          <w:lang w:val="en-GB"/>
        </w:rPr>
        <w:instrText xml:space="preserve"> ADDIN EN.CITE &lt;EndNote&gt;&lt;Cite&gt;&lt;Author&gt;all&lt;/Author&gt;&lt;Year&gt;2015&lt;/Year&gt;&lt;RecNum&gt;12&lt;/RecNum&gt;&lt;DisplayText&gt;[7]&lt;/DisplayText&gt;&lt;record&gt;&lt;rec-number&gt;12&lt;/rec-number&gt;&lt;foreign-keys&gt;&lt;key app="EN" db-id="wrxppdzf7raez8eaptvpzzv35fttwva2azt5" timestamp="1637415300"&gt;12&lt;/key&gt;&lt;/foreign-keys&gt;&lt;ref-type name="Electronic Article"&gt;43&lt;/ref-type&gt;&lt;contributors&gt;&lt;authors&gt;&lt;author&gt;S. Sinha et all&lt;/author&gt;&lt;/authors&gt;&lt;/contributors&gt;&lt;titles&gt;&lt;title&gt;The Local load sharing fiber bundle model in higher dimensions&lt;/title&gt;&lt;/titles&gt;&lt;dates&gt;&lt;year&gt;2015&lt;/year&gt;&lt;/dates&gt;&lt;pub-location&gt;Norway&lt;/pub-location&gt;&lt;urls&gt;&lt;/urls&gt;&lt;electronic-resource-num&gt;10.1103/PhysRevE.92.020401&lt;/electronic-resource-num&gt;&lt;/record&gt;&lt;/Cite&gt;&lt;/EndNote&gt;</w:instrText>
      </w:r>
      <w:r w:rsidR="00B50B06" w:rsidRPr="00E15063">
        <w:rPr>
          <w:lang w:val="en-GB"/>
        </w:rPr>
        <w:fldChar w:fldCharType="separate"/>
      </w:r>
      <w:r w:rsidR="00F34BE8">
        <w:rPr>
          <w:noProof/>
          <w:lang w:val="en-GB"/>
        </w:rPr>
        <w:t>[7]</w:t>
      </w:r>
      <w:r w:rsidR="00B50B06" w:rsidRPr="00E15063">
        <w:rPr>
          <w:lang w:val="en-GB"/>
        </w:rPr>
        <w:fldChar w:fldCharType="end"/>
      </w:r>
      <w:r w:rsidR="00B50B06" w:rsidRPr="00E15063">
        <w:rPr>
          <w:lang w:val="en-GB"/>
        </w:rPr>
        <w:t xml:space="preserve">. </w:t>
      </w:r>
      <w:commentRangeEnd w:id="162"/>
      <w:r w:rsidR="00E026F9">
        <w:rPr>
          <w:rStyle w:val="CommentReference"/>
        </w:rPr>
        <w:commentReference w:id="162"/>
      </w:r>
      <w:r w:rsidR="003F2279">
        <w:rPr>
          <w:lang w:val="en-GB"/>
        </w:rPr>
        <w:t>Extra</w:t>
      </w:r>
      <w:r w:rsidR="00B50B06" w:rsidRPr="00E15063">
        <w:rPr>
          <w:lang w:val="en-GB"/>
        </w:rPr>
        <w:t xml:space="preserve"> force upon the neighbouring suction cups could result in their detachment as well. </w:t>
      </w:r>
      <w:ins w:id="165" w:author="Hilbert" w:date="2022-06-01T15:25:00Z">
        <w:r w:rsidR="00E026F9">
          <w:rPr>
            <w:lang w:val="en-GB"/>
          </w:rPr>
          <w:t xml:space="preserve">Such a collaborative detachment event is often termed a </w:t>
        </w:r>
      </w:ins>
      <w:ins w:id="166" w:author="Hilbert" w:date="2022-06-01T15:26:00Z">
        <w:r w:rsidR="00E026F9">
          <w:rPr>
            <w:lang w:val="en-GB"/>
          </w:rPr>
          <w:t>"</w:t>
        </w:r>
      </w:ins>
      <w:ins w:id="167" w:author="Hilbert" w:date="2022-06-01T15:25:00Z">
        <w:r w:rsidR="00E026F9">
          <w:rPr>
            <w:lang w:val="en-GB"/>
          </w:rPr>
          <w:t>cascade</w:t>
        </w:r>
      </w:ins>
      <w:ins w:id="168" w:author="Hilbert" w:date="2022-06-01T15:26:00Z">
        <w:r w:rsidR="00E026F9">
          <w:rPr>
            <w:lang w:val="en-GB"/>
          </w:rPr>
          <w:t>"</w:t>
        </w:r>
      </w:ins>
      <w:ins w:id="169" w:author="Hilbert" w:date="2022-06-01T15:25:00Z">
        <w:r w:rsidR="00E026F9">
          <w:rPr>
            <w:lang w:val="en-GB"/>
          </w:rPr>
          <w:t xml:space="preserve"> or </w:t>
        </w:r>
      </w:ins>
      <w:ins w:id="170" w:author="Hilbert" w:date="2022-06-01T15:26:00Z">
        <w:r w:rsidR="00E026F9">
          <w:rPr>
            <w:lang w:val="en-GB"/>
          </w:rPr>
          <w:t>"</w:t>
        </w:r>
      </w:ins>
      <w:ins w:id="171" w:author="Hilbert" w:date="2022-06-01T15:25:00Z">
        <w:r w:rsidR="00E026F9">
          <w:rPr>
            <w:lang w:val="en-GB"/>
          </w:rPr>
          <w:t>avalanche</w:t>
        </w:r>
      </w:ins>
      <w:ins w:id="172" w:author="Hilbert" w:date="2022-06-01T15:26:00Z">
        <w:r w:rsidR="00E026F9">
          <w:rPr>
            <w:lang w:val="en-GB"/>
          </w:rPr>
          <w:t>"</w:t>
        </w:r>
      </w:ins>
      <w:r w:rsidR="00E74B77">
        <w:rPr>
          <w:lang w:val="en-GB"/>
        </w:rPr>
        <w:t xml:space="preserve"> </w:t>
      </w:r>
      <w:r w:rsidR="00E74B77">
        <w:rPr>
          <w:lang w:val="en-GB"/>
        </w:rPr>
        <w:fldChar w:fldCharType="begin"/>
      </w:r>
      <w:r w:rsidR="00F34BE8">
        <w:rPr>
          <w:lang w:val="en-GB"/>
        </w:rPr>
        <w:instrText xml:space="preserve"> ADDIN EN.CITE &lt;EndNote&gt;&lt;Cite&gt;&lt;Author&gt;Domański&lt;/Author&gt;&lt;Year&gt;2013&lt;/Year&gt;&lt;RecNum&gt;22&lt;/RecNum&gt;&lt;DisplayText&gt;[6]&lt;/DisplayText&gt;&lt;record&gt;&lt;rec-number&gt;22&lt;/rec-number&gt;&lt;foreign-keys&gt;&lt;key app="EN" db-id="wrxppdzf7raez8eaptvpzzv35fttwva2azt5" timestamp="1654173858"&gt;22&lt;/key&gt;&lt;/foreign-keys&gt;&lt;ref-type name="Conference Paper"&gt;47&lt;/ref-type&gt;&lt;contributors&gt;&lt;authors&gt;&lt;author&gt;&lt;style face="normal" font="default" size="100%"&gt;Zbigniew Doma&lt;/style&gt;&lt;style face="normal" font="default" charset="238" size="100%"&gt;ński&lt;/style&gt;&lt;/author&gt;&lt;/authors&gt;&lt;/contributors&gt;&lt;titles&gt;&lt;title&gt;Critical Avalanches in Fiber Bundle Models of Arrays of Nanopillars&lt;/title&gt;&lt;secondary-title&gt;IMECS&lt;/secondary-title&gt;&lt;/titles&gt;&lt;pages&gt;765-768&lt;/pages&gt;&lt;volume&gt;2&lt;/volume&gt;&lt;dates&gt;&lt;year&gt;2013&lt;/year&gt;&lt;pub-dates&gt;&lt;date&gt;13-15 march&lt;/date&gt;&lt;/pub-dates&gt;&lt;/dates&gt;&lt;pub-location&gt;Hong Kong&lt;/pub-location&gt;&lt;urls&gt;&lt;/urls&gt;&lt;/record&gt;&lt;/Cite&gt;&lt;/EndNote&gt;</w:instrText>
      </w:r>
      <w:r w:rsidR="00E74B77">
        <w:rPr>
          <w:lang w:val="en-GB"/>
        </w:rPr>
        <w:fldChar w:fldCharType="separate"/>
      </w:r>
      <w:r w:rsidR="00F34BE8">
        <w:rPr>
          <w:noProof/>
          <w:lang w:val="en-GB"/>
        </w:rPr>
        <w:t>[6]</w:t>
      </w:r>
      <w:r w:rsidR="00E74B77">
        <w:rPr>
          <w:lang w:val="en-GB"/>
        </w:rPr>
        <w:fldChar w:fldCharType="end"/>
      </w:r>
      <w:del w:id="173" w:author="Hilbert" w:date="2022-06-01T15:25:00Z">
        <w:r w:rsidR="002C2341" w:rsidRPr="00E15063" w:rsidDel="00E026F9">
          <w:rPr>
            <w:lang w:val="en-GB"/>
          </w:rPr>
          <w:delText>A</w:delText>
        </w:r>
        <w:r w:rsidR="00B50B06" w:rsidRPr="00E15063" w:rsidDel="00E026F9">
          <w:rPr>
            <w:lang w:val="en-GB"/>
          </w:rPr>
          <w:delText xml:space="preserve"> cascade will result in a</w:delText>
        </w:r>
        <w:r w:rsidR="009504B8" w:rsidDel="00E026F9">
          <w:rPr>
            <w:lang w:val="en-GB"/>
          </w:rPr>
          <w:delText>n</w:delText>
        </w:r>
        <w:r w:rsidR="00B50B06" w:rsidRPr="00E15063" w:rsidDel="00E026F9">
          <w:rPr>
            <w:lang w:val="en-GB"/>
          </w:rPr>
          <w:delText xml:space="preserve"> uncontrollable detachment</w:delText>
        </w:r>
        <w:r w:rsidR="00C509AA" w:rsidRPr="00E15063" w:rsidDel="00E026F9">
          <w:rPr>
            <w:lang w:val="en-GB"/>
          </w:rPr>
          <w:delText xml:space="preserve"> event</w:delText>
        </w:r>
      </w:del>
      <w:r w:rsidR="00B50B06" w:rsidRPr="00E15063">
        <w:rPr>
          <w:lang w:val="en-GB"/>
        </w:rPr>
        <w:t>.</w:t>
      </w:r>
      <w:r w:rsidR="004E566E" w:rsidRPr="003B084C">
        <w:rPr>
          <w:color w:val="FF0000"/>
          <w:lang w:val="en-GB"/>
        </w:rPr>
        <w:t xml:space="preserve"> </w:t>
      </w:r>
      <w:r w:rsidR="003F2279" w:rsidRPr="003F2279">
        <w:rPr>
          <w:lang w:val="en-GB"/>
        </w:rPr>
        <w:t xml:space="preserve">When there is no </w:t>
      </w:r>
      <w:commentRangeStart w:id="174"/>
      <w:del w:id="175" w:author="Berg, Million van den" w:date="2022-06-03T16:03:00Z">
        <w:r w:rsidR="003F2279" w:rsidRPr="003F2279" w:rsidDel="0008220A">
          <w:rPr>
            <w:lang w:val="en-GB"/>
          </w:rPr>
          <w:delText xml:space="preserve">communication </w:delText>
        </w:r>
      </w:del>
      <w:commentRangeEnd w:id="174"/>
      <w:ins w:id="176" w:author="Berg, Million van den" w:date="2022-06-03T16:03:00Z">
        <w:r w:rsidR="0008220A">
          <w:rPr>
            <w:lang w:val="en-GB"/>
          </w:rPr>
          <w:t>local interaction</w:t>
        </w:r>
        <w:r w:rsidR="0008220A" w:rsidRPr="003F2279">
          <w:rPr>
            <w:lang w:val="en-GB"/>
          </w:rPr>
          <w:t xml:space="preserve"> </w:t>
        </w:r>
      </w:ins>
      <w:r w:rsidR="00E026F9">
        <w:rPr>
          <w:rStyle w:val="CommentReference"/>
        </w:rPr>
        <w:commentReference w:id="174"/>
      </w:r>
      <w:r w:rsidR="003F2279" w:rsidRPr="003F2279">
        <w:rPr>
          <w:lang w:val="en-GB"/>
        </w:rPr>
        <w:t>between the features</w:t>
      </w:r>
      <w:ins w:id="177" w:author="Berg, Million van den" w:date="2022-06-03T16:03:00Z">
        <w:r w:rsidR="0008220A">
          <w:rPr>
            <w:lang w:val="en-GB"/>
          </w:rPr>
          <w:t xml:space="preserve"> upon failure,</w:t>
        </w:r>
      </w:ins>
      <w:r w:rsidR="003F2279" w:rsidRPr="003F2279">
        <w:rPr>
          <w:lang w:val="en-GB"/>
        </w:rPr>
        <w:t xml:space="preserve"> t</w:t>
      </w:r>
      <w:r w:rsidR="00B50B06" w:rsidRPr="003F2279">
        <w:rPr>
          <w:lang w:val="en-GB"/>
        </w:rPr>
        <w:t>he system should change to a global load sharing system</w:t>
      </w:r>
      <w:ins w:id="178" w:author="Hilbert" w:date="2022-06-01T15:27:00Z">
        <w:del w:id="179" w:author="Berg, Million van den" w:date="2022-06-03T16:04:00Z">
          <w:r w:rsidR="00E026F9" w:rsidDel="0008220A">
            <w:rPr>
              <w:lang w:val="en-GB"/>
            </w:rPr>
            <w:delText>,</w:delText>
          </w:r>
        </w:del>
      </w:ins>
      <w:ins w:id="180" w:author="Berg, Million van den" w:date="2022-06-03T16:04:00Z">
        <w:r w:rsidR="0008220A">
          <w:rPr>
            <w:lang w:val="en-GB"/>
          </w:rPr>
          <w:t>.</w:t>
        </w:r>
      </w:ins>
      <w:ins w:id="181" w:author="Hilbert" w:date="2022-06-01T15:27:00Z">
        <w:r w:rsidR="00E026F9">
          <w:rPr>
            <w:lang w:val="en-GB"/>
          </w:rPr>
          <w:t xml:space="preserve"> </w:t>
        </w:r>
        <w:del w:id="182" w:author="Berg, Million van den" w:date="2022-06-03T16:04:00Z">
          <w:r w:rsidR="00E026F9" w:rsidDel="0008220A">
            <w:rPr>
              <w:lang w:val="en-GB"/>
            </w:rPr>
            <w:delText>s</w:delText>
          </w:r>
        </w:del>
      </w:ins>
      <w:ins w:id="183" w:author="Berg, Million van den" w:date="2022-06-03T16:04:00Z">
        <w:r w:rsidR="0008220A">
          <w:rPr>
            <w:lang w:val="en-GB"/>
          </w:rPr>
          <w:t>S</w:t>
        </w:r>
      </w:ins>
      <w:ins w:id="184" w:author="Hilbert" w:date="2022-06-01T15:27:00Z">
        <w:r w:rsidR="00E026F9">
          <w:rPr>
            <w:lang w:val="en-GB"/>
          </w:rPr>
          <w:t>ince there are no</w:t>
        </w:r>
      </w:ins>
      <w:del w:id="185" w:author="Hilbert" w:date="2022-06-01T15:28:00Z">
        <w:r w:rsidR="00B50B06" w:rsidRPr="003F2279" w:rsidDel="00E026F9">
          <w:rPr>
            <w:lang w:val="en-GB"/>
          </w:rPr>
          <w:delText xml:space="preserve"> </w:delText>
        </w:r>
      </w:del>
      <w:del w:id="186" w:author="Hilbert" w:date="2022-06-01T15:27:00Z">
        <w:r w:rsidR="00B50B06" w:rsidRPr="003F2279" w:rsidDel="00E026F9">
          <w:rPr>
            <w:lang w:val="en-GB"/>
          </w:rPr>
          <w:delText>due to the fact that it will no longer</w:delText>
        </w:r>
      </w:del>
      <w:del w:id="187" w:author="Hilbert" w:date="2022-06-01T15:28:00Z">
        <w:r w:rsidR="00B50B06" w:rsidRPr="003F2279" w:rsidDel="00E026F9">
          <w:rPr>
            <w:lang w:val="en-GB"/>
          </w:rPr>
          <w:delText xml:space="preserve"> have</w:delText>
        </w:r>
      </w:del>
      <w:r w:rsidR="00B50B06" w:rsidRPr="003F2279">
        <w:rPr>
          <w:lang w:val="en-GB"/>
        </w:rPr>
        <w:t xml:space="preserve"> neighbours </w:t>
      </w:r>
      <w:del w:id="188" w:author="Hilbert" w:date="2022-06-01T15:28:00Z">
        <w:r w:rsidR="00B50B06" w:rsidRPr="003F2279" w:rsidDel="00E026F9">
          <w:rPr>
            <w:lang w:val="en-GB"/>
          </w:rPr>
          <w:delText xml:space="preserve">that </w:delText>
        </w:r>
      </w:del>
      <w:ins w:id="189" w:author="Hilbert" w:date="2022-06-01T15:28:00Z">
        <w:r w:rsidR="00E026F9">
          <w:rPr>
            <w:lang w:val="en-GB"/>
          </w:rPr>
          <w:t>to</w:t>
        </w:r>
        <w:r w:rsidR="00E026F9" w:rsidRPr="003F2279">
          <w:rPr>
            <w:lang w:val="en-GB"/>
          </w:rPr>
          <w:t xml:space="preserve"> </w:t>
        </w:r>
      </w:ins>
      <w:del w:id="190" w:author="Hilbert" w:date="2022-06-01T15:27:00Z">
        <w:r w:rsidR="00B50B06" w:rsidRPr="003F2279" w:rsidDel="00E026F9">
          <w:rPr>
            <w:lang w:val="en-GB"/>
          </w:rPr>
          <w:delText xml:space="preserve">could conduct </w:delText>
        </w:r>
      </w:del>
      <w:ins w:id="191" w:author="Hilbert" w:date="2022-06-01T15:27:00Z">
        <w:r w:rsidR="00E026F9">
          <w:rPr>
            <w:lang w:val="en-GB"/>
          </w:rPr>
          <w:t>participate</w:t>
        </w:r>
        <w:r w:rsidR="00E026F9" w:rsidRPr="003F2279">
          <w:rPr>
            <w:lang w:val="en-GB"/>
          </w:rPr>
          <w:t xml:space="preserve"> </w:t>
        </w:r>
      </w:ins>
      <w:r w:rsidR="00B50B06" w:rsidRPr="003F2279">
        <w:rPr>
          <w:lang w:val="en-GB"/>
        </w:rPr>
        <w:t xml:space="preserve">in local load sharing. </w:t>
      </w:r>
      <w:del w:id="192" w:author="Hilbert" w:date="2022-06-01T15:28:00Z">
        <w:r w:rsidR="00B50B06" w:rsidRPr="003F2279" w:rsidDel="00785F58">
          <w:rPr>
            <w:lang w:val="en-GB"/>
          </w:rPr>
          <w:delText xml:space="preserve">Resulting </w:delText>
        </w:r>
      </w:del>
      <w:ins w:id="193" w:author="Hilbert" w:date="2022-06-01T15:28:00Z">
        <w:r w:rsidR="00785F58">
          <w:rPr>
            <w:lang w:val="en-GB"/>
          </w:rPr>
          <w:t>Global load sharing</w:t>
        </w:r>
        <w:r w:rsidR="00785F58" w:rsidRPr="003F2279">
          <w:rPr>
            <w:lang w:val="en-GB"/>
          </w:rPr>
          <w:t xml:space="preserve"> </w:t>
        </w:r>
      </w:ins>
      <w:del w:id="194" w:author="Hilbert" w:date="2022-06-01T15:28:00Z">
        <w:r w:rsidR="00B50B06" w:rsidRPr="003F2279" w:rsidDel="00785F58">
          <w:rPr>
            <w:lang w:val="en-GB"/>
          </w:rPr>
          <w:delText>in a system</w:delText>
        </w:r>
      </w:del>
      <w:ins w:id="195" w:author="Hilbert" w:date="2022-06-01T15:28:00Z">
        <w:r w:rsidR="00785F58">
          <w:rPr>
            <w:lang w:val="en-GB"/>
          </w:rPr>
          <w:t>is characterised by a scenario</w:t>
        </w:r>
      </w:ins>
      <w:r w:rsidR="00B50B06" w:rsidRPr="003F2279">
        <w:rPr>
          <w:lang w:val="en-GB"/>
        </w:rPr>
        <w:t xml:space="preserve"> </w:t>
      </w:r>
      <w:del w:id="196" w:author="Berg, Million van den" w:date="2022-06-02T14:51:00Z">
        <w:r w:rsidR="00AD2D5F" w:rsidDel="00AD2D5F">
          <w:rPr>
            <w:lang w:val="en-GB"/>
          </w:rPr>
          <w:fldChar w:fldCharType="begin"/>
        </w:r>
      </w:del>
      <w:r w:rsidR="00B44847">
        <w:rPr>
          <w:lang w:val="en-GB"/>
        </w:rPr>
        <w:instrText xml:space="preserve"> ADDIN EN.CITE &lt;EndNote&gt;&lt;Cite&gt;&lt;Author&gt;Domański&lt;/Author&gt;&lt;Year&gt;2013&lt;/Year&gt;&lt;RecNum&gt;22&lt;/RecNum&gt;&lt;DisplayText&gt;[7]&lt;/DisplayText&gt;&lt;record&gt;&lt;rec-number&gt;22&lt;/rec-number&gt;&lt;foreign-keys&gt;&lt;key app="EN" db-id="wrxppdzf7raez8eaptvpzzv35fttwva2azt5" timestamp="1654173858"&gt;22&lt;/key&gt;&lt;/foreign-keys&gt;&lt;ref-type name="Conference Paper"&gt;47&lt;/ref-type&gt;&lt;contributors&gt;&lt;authors&gt;&lt;author&gt;&lt;style face="normal" font="default" size="100%"&gt;Zbigniew Doma&lt;/style&gt;&lt;style face="normal" font="default" charset="238" size="100%"&gt;ński&lt;/style&gt;&lt;/author&gt;&lt;/authors&gt;&lt;/contributors&gt;&lt;titles&gt;&lt;title&gt;Critical Avalanches in Fiber Bundle Models of Arrays of Nanopillars&lt;/title&gt;&lt;secondary-title&gt;IMECS&lt;/secondary-title&gt;&lt;/titles&gt;&lt;pages&gt;765-768&lt;/pages&gt;&lt;volume&gt;2&lt;/volume&gt;&lt;dates&gt;&lt;year&gt;2013&lt;/year&gt;&lt;pub-dates&gt;&lt;date&gt;13-15 march&lt;/date&gt;&lt;/pub-dates&gt;&lt;/dates&gt;&lt;pub-location&gt;Hong Kong&lt;/pub-location&gt;&lt;urls&gt;&lt;/urls&gt;&lt;/record&gt;&lt;/Cite&gt;&lt;/EndNote&gt;</w:instrText>
      </w:r>
      <w:del w:id="197" w:author="Berg, Million van den" w:date="2022-06-02T14:51:00Z">
        <w:r w:rsidR="00AD2D5F" w:rsidDel="00AD2D5F">
          <w:rPr>
            <w:lang w:val="en-GB"/>
          </w:rPr>
          <w:fldChar w:fldCharType="separate"/>
        </w:r>
      </w:del>
      <w:r w:rsidR="00AD2D5F">
        <w:rPr>
          <w:noProof/>
          <w:lang w:val="en-GB"/>
        </w:rPr>
        <w:t>[7]</w:t>
      </w:r>
      <w:del w:id="198" w:author="Berg, Million van den" w:date="2022-06-02T14:51:00Z">
        <w:r w:rsidR="00AD2D5F" w:rsidDel="00AD2D5F">
          <w:rPr>
            <w:lang w:val="en-GB"/>
          </w:rPr>
          <w:fldChar w:fldCharType="end"/>
        </w:r>
      </w:del>
      <w:r w:rsidR="00B50B06" w:rsidRPr="003F2279">
        <w:rPr>
          <w:lang w:val="en-GB"/>
        </w:rPr>
        <w:t xml:space="preserve">where the force of </w:t>
      </w:r>
      <w:r w:rsidR="00B50B06" w:rsidRPr="003F2279">
        <w:rPr>
          <w:lang w:val="en-GB"/>
        </w:rPr>
        <w:lastRenderedPageBreak/>
        <w:t xml:space="preserve">a single failed feature will be divided over the </w:t>
      </w:r>
      <w:del w:id="199" w:author="Hilbert" w:date="2022-06-01T15:28:00Z">
        <w:r w:rsidR="00B50B06" w:rsidRPr="003F2279" w:rsidDel="00785F58">
          <w:rPr>
            <w:lang w:val="en-GB"/>
          </w:rPr>
          <w:delText>entire amount of</w:delText>
        </w:r>
      </w:del>
      <w:ins w:id="200" w:author="Hilbert" w:date="2022-06-01T15:28:00Z">
        <w:r w:rsidR="00785F58">
          <w:rPr>
            <w:lang w:val="en-GB"/>
          </w:rPr>
          <w:t>all</w:t>
        </w:r>
      </w:ins>
      <w:r w:rsidR="00B50B06" w:rsidRPr="003F2279">
        <w:rPr>
          <w:lang w:val="en-GB"/>
        </w:rPr>
        <w:t xml:space="preserve"> features</w:t>
      </w:r>
      <w:ins w:id="201" w:author="Hilbert" w:date="2022-06-01T15:28:00Z">
        <w:r w:rsidR="00785F58">
          <w:rPr>
            <w:lang w:val="en-GB"/>
          </w:rPr>
          <w:t xml:space="preserve"> in the system</w:t>
        </w:r>
      </w:ins>
      <w:r w:rsidR="00B50B06" w:rsidRPr="003F2279">
        <w:rPr>
          <w:lang w:val="en-GB"/>
        </w:rPr>
        <w:t xml:space="preserve"> instead of the neighbouring features. </w:t>
      </w:r>
    </w:p>
    <w:p w14:paraId="40966C8A" w14:textId="1FC47D33" w:rsidR="00E454BB" w:rsidDel="00405C89" w:rsidRDefault="003F2279" w:rsidP="00D0316C">
      <w:pPr>
        <w:jc w:val="both"/>
        <w:rPr>
          <w:del w:id="202" w:author="Hilbert" w:date="2022-06-02T10:59:00Z"/>
          <w:lang w:val="en-GB"/>
        </w:rPr>
      </w:pPr>
      <w:commentRangeStart w:id="203"/>
      <w:del w:id="204" w:author="Hilbert" w:date="2022-06-01T15:29:00Z">
        <w:r w:rsidDel="00785F58">
          <w:rPr>
            <w:lang w:val="en-GB"/>
          </w:rPr>
          <w:delText xml:space="preserve">The problem biggest problem is assuming </w:delText>
        </w:r>
      </w:del>
      <w:ins w:id="205" w:author="Hilbert" w:date="2022-06-01T15:29:00Z">
        <w:r w:rsidR="00785F58">
          <w:rPr>
            <w:lang w:val="en-GB"/>
          </w:rPr>
          <w:t xml:space="preserve">A shortcoming of the </w:t>
        </w:r>
        <w:del w:id="206" w:author="Berg, Million van den" w:date="2022-06-02T15:49:00Z">
          <w:r w:rsidR="00785F58" w:rsidDel="00886CA5">
            <w:rPr>
              <w:lang w:val="en-GB"/>
            </w:rPr>
            <w:delText>fiber bundle model</w:delText>
          </w:r>
        </w:del>
      </w:ins>
      <w:ins w:id="207" w:author="Berg, Million van den" w:date="2022-06-02T15:49:00Z">
        <w:r w:rsidR="00886CA5">
          <w:rPr>
            <w:lang w:val="en-GB"/>
          </w:rPr>
          <w:t>FBM</w:t>
        </w:r>
      </w:ins>
      <w:ins w:id="208" w:author="Hilbert" w:date="2022-06-01T15:29:00Z">
        <w:r w:rsidR="00785F58">
          <w:rPr>
            <w:lang w:val="en-GB"/>
          </w:rPr>
          <w:t xml:space="preserve"> is</w:t>
        </w:r>
      </w:ins>
      <w:ins w:id="209" w:author="Hilbert" w:date="2022-06-02T10:58:00Z">
        <w:r w:rsidR="00405C89">
          <w:rPr>
            <w:lang w:val="en-GB"/>
          </w:rPr>
          <w:t xml:space="preserve"> </w:t>
        </w:r>
      </w:ins>
      <w:r>
        <w:rPr>
          <w:lang w:val="en-GB"/>
        </w:rPr>
        <w:t>that</w:t>
      </w:r>
      <w:ins w:id="210" w:author="Hilbert" w:date="2022-06-02T10:59:00Z">
        <w:r w:rsidR="00405C89">
          <w:rPr>
            <w:lang w:val="en-GB"/>
          </w:rPr>
          <w:t xml:space="preserve"> the shape of </w:t>
        </w:r>
      </w:ins>
      <w:del w:id="211" w:author="Hilbert" w:date="2022-06-02T10:59:00Z">
        <w:r w:rsidDel="00405C89">
          <w:rPr>
            <w:lang w:val="en-GB"/>
          </w:rPr>
          <w:delText xml:space="preserve"> </w:delText>
        </w:r>
      </w:del>
      <w:del w:id="212" w:author="Hilbert" w:date="2022-06-02T10:58:00Z">
        <w:r w:rsidDel="00405C89">
          <w:rPr>
            <w:lang w:val="en-GB"/>
          </w:rPr>
          <w:delText xml:space="preserve">all features on the fastener </w:delText>
        </w:r>
        <w:r w:rsidR="009504B8" w:rsidDel="00405C89">
          <w:rPr>
            <w:lang w:val="en-GB"/>
          </w:rPr>
          <w:delText>have</w:delText>
        </w:r>
        <w:r w:rsidDel="00405C89">
          <w:rPr>
            <w:lang w:val="en-GB"/>
          </w:rPr>
          <w:delText xml:space="preserve"> equal</w:delText>
        </w:r>
        <w:r w:rsidR="009504B8" w:rsidDel="00405C89">
          <w:rPr>
            <w:lang w:val="en-GB"/>
          </w:rPr>
          <w:delText xml:space="preserve"> properties</w:delText>
        </w:r>
      </w:del>
      <w:ins w:id="213" w:author="Hilbert" w:date="2022-06-02T10:59:00Z">
        <w:r w:rsidR="00405C89">
          <w:rPr>
            <w:lang w:val="en-GB"/>
          </w:rPr>
          <w:t xml:space="preserve">the </w:t>
        </w:r>
      </w:ins>
      <w:ins w:id="214" w:author="Hilbert" w:date="2022-06-02T10:58:00Z">
        <w:r w:rsidR="00405C89">
          <w:rPr>
            <w:lang w:val="en-GB"/>
          </w:rPr>
          <w:t>critical stress threshold</w:t>
        </w:r>
      </w:ins>
      <w:ins w:id="215" w:author="Hilbert" w:date="2022-06-02T10:59:00Z">
        <w:r w:rsidR="00405C89">
          <w:rPr>
            <w:lang w:val="en-GB"/>
          </w:rPr>
          <w:t xml:space="preserve"> is assumed</w:t>
        </w:r>
      </w:ins>
      <w:r>
        <w:rPr>
          <w:lang w:val="en-GB"/>
        </w:rPr>
        <w:t xml:space="preserve">. </w:t>
      </w:r>
      <w:r w:rsidRPr="002B6124">
        <w:rPr>
          <w:lang w:val="en-GB"/>
        </w:rPr>
        <w:t xml:space="preserve">Before this theory could be applied to the array it is important to find out whether all the features in the array </w:t>
      </w:r>
      <w:ins w:id="216" w:author="Hilbert" w:date="2022-06-02T10:59:00Z">
        <w:r w:rsidR="00405C89">
          <w:rPr>
            <w:lang w:val="en-GB"/>
          </w:rPr>
          <w:t>conform to this distribution</w:t>
        </w:r>
      </w:ins>
      <w:del w:id="217" w:author="Hilbert" w:date="2022-06-02T10:59:00Z">
        <w:r w:rsidRPr="002B6124" w:rsidDel="00405C89">
          <w:rPr>
            <w:lang w:val="en-GB"/>
          </w:rPr>
          <w:delText>have similar properties</w:delText>
        </w:r>
      </w:del>
      <w:r w:rsidRPr="002B6124">
        <w:rPr>
          <w:lang w:val="en-GB"/>
        </w:rPr>
        <w:t>.</w:t>
      </w:r>
      <w:ins w:id="218" w:author="Hilbert" w:date="2022-06-02T10:59:00Z">
        <w:r w:rsidR="00405C89">
          <w:rPr>
            <w:lang w:val="en-GB"/>
          </w:rPr>
          <w:t xml:space="preserve"> </w:t>
        </w:r>
      </w:ins>
    </w:p>
    <w:p w14:paraId="31BFB634" w14:textId="677C85A7" w:rsidR="00E454BB" w:rsidRPr="00A1203B" w:rsidRDefault="00E454BB" w:rsidP="00D0316C">
      <w:pPr>
        <w:jc w:val="both"/>
        <w:rPr>
          <w:lang w:val="en-GB"/>
        </w:rPr>
      </w:pPr>
      <w:r>
        <w:rPr>
          <w:lang w:val="en-GB"/>
        </w:rPr>
        <w:t>There would be a</w:t>
      </w:r>
      <w:r w:rsidR="00CD72D1">
        <w:rPr>
          <w:lang w:val="en-GB"/>
        </w:rPr>
        <w:t xml:space="preserve">n issue in </w:t>
      </w:r>
      <w:del w:id="219" w:author="Berg, Million van den" w:date="2022-06-03T16:44:00Z">
        <w:r w:rsidR="00CD72D1" w:rsidDel="00B00604">
          <w:rPr>
            <w:lang w:val="en-GB"/>
          </w:rPr>
          <w:delText xml:space="preserve">predicting </w:delText>
        </w:r>
      </w:del>
      <w:ins w:id="220" w:author="Berg, Million van den" w:date="2022-06-03T16:44:00Z">
        <w:r w:rsidR="00B00604">
          <w:rPr>
            <w:lang w:val="en-GB"/>
          </w:rPr>
          <w:t xml:space="preserve">modelling </w:t>
        </w:r>
      </w:ins>
      <w:r w:rsidR="00CD72D1">
        <w:rPr>
          <w:lang w:val="en-GB"/>
        </w:rPr>
        <w:t>the adhesive properties of the array when non-</w:t>
      </w:r>
      <w:del w:id="221" w:author="Berg, Million van den" w:date="2022-06-03T16:40:00Z">
        <w:r w:rsidR="00CD72D1" w:rsidDel="002557EC">
          <w:rPr>
            <w:lang w:val="en-GB"/>
          </w:rPr>
          <w:delText xml:space="preserve">similar </w:delText>
        </w:r>
      </w:del>
      <w:ins w:id="222" w:author="Berg, Million van den" w:date="2022-06-03T16:40:00Z">
        <w:r w:rsidR="002557EC">
          <w:rPr>
            <w:lang w:val="en-GB"/>
          </w:rPr>
          <w:t xml:space="preserve">equal </w:t>
        </w:r>
      </w:ins>
      <w:del w:id="223" w:author="Berg, Million van den" w:date="2022-06-03T16:40:00Z">
        <w:r w:rsidR="00CD72D1" w:rsidDel="002557EC">
          <w:rPr>
            <w:lang w:val="en-GB"/>
          </w:rPr>
          <w:delText xml:space="preserve">properties </w:delText>
        </w:r>
      </w:del>
      <w:ins w:id="224" w:author="Berg, Million van den" w:date="2022-06-03T16:40:00Z">
        <w:r w:rsidR="002557EC">
          <w:rPr>
            <w:lang w:val="en-GB"/>
          </w:rPr>
          <w:t xml:space="preserve">distributions </w:t>
        </w:r>
      </w:ins>
      <w:r w:rsidR="00CD72D1">
        <w:rPr>
          <w:lang w:val="en-GB"/>
        </w:rPr>
        <w:t>are found for individual features</w:t>
      </w:r>
      <w:ins w:id="225" w:author="Berg, Million van den" w:date="2022-06-03T16:41:00Z">
        <w:r w:rsidR="002557EC">
          <w:rPr>
            <w:lang w:val="en-GB"/>
          </w:rPr>
          <w:t xml:space="preserve">. </w:t>
        </w:r>
      </w:ins>
      <w:ins w:id="226" w:author="Berg, Million van den" w:date="2022-06-03T18:41:00Z">
        <w:r w:rsidR="002E6A7D">
          <w:rPr>
            <w:lang w:val="en-GB"/>
          </w:rPr>
          <w:t>Having an appropriate model will increase th</w:t>
        </w:r>
      </w:ins>
      <w:ins w:id="227" w:author="Berg, Million van den" w:date="2022-06-03T18:49:00Z">
        <w:r w:rsidR="00557447">
          <w:rPr>
            <w:lang w:val="en-GB"/>
          </w:rPr>
          <w:t>e</w:t>
        </w:r>
      </w:ins>
      <w:ins w:id="228" w:author="Berg, Million van den" w:date="2022-06-03T18:41:00Z">
        <w:r w:rsidR="002E6A7D">
          <w:rPr>
            <w:lang w:val="en-GB"/>
          </w:rPr>
          <w:t xml:space="preserve"> under</w:t>
        </w:r>
      </w:ins>
      <w:ins w:id="229" w:author="Berg, Million van den" w:date="2022-06-03T18:42:00Z">
        <w:r w:rsidR="002E6A7D">
          <w:rPr>
            <w:lang w:val="en-GB"/>
          </w:rPr>
          <w:t>standing of array</w:t>
        </w:r>
      </w:ins>
      <w:ins w:id="230" w:author="Berg, Million van den" w:date="2022-06-03T18:50:00Z">
        <w:r w:rsidR="00557447">
          <w:rPr>
            <w:lang w:val="en-GB"/>
          </w:rPr>
          <w:t xml:space="preserve"> detachment</w:t>
        </w:r>
      </w:ins>
      <w:ins w:id="231" w:author="Berg, Million van den" w:date="2022-06-03T18:57:00Z">
        <w:r w:rsidR="009C76CF">
          <w:rPr>
            <w:lang w:val="en-GB"/>
          </w:rPr>
          <w:t xml:space="preserve"> which will h</w:t>
        </w:r>
      </w:ins>
      <w:ins w:id="232" w:author="Berg, Million van den" w:date="2022-06-03T18:54:00Z">
        <w:r w:rsidR="00557447">
          <w:rPr>
            <w:lang w:val="en-GB"/>
          </w:rPr>
          <w:t>opefully</w:t>
        </w:r>
      </w:ins>
      <w:ins w:id="233" w:author="Berg, Million van den" w:date="2022-06-03T18:56:00Z">
        <w:r w:rsidR="009C76CF">
          <w:rPr>
            <w:lang w:val="en-GB"/>
          </w:rPr>
          <w:t xml:space="preserve"> lead to improving probabilistic fasteners</w:t>
        </w:r>
      </w:ins>
      <w:ins w:id="234" w:author="Berg, Million van den" w:date="2022-06-03T18:43:00Z">
        <w:r w:rsidR="002E6A7D">
          <w:rPr>
            <w:lang w:val="en-GB"/>
          </w:rPr>
          <w:t xml:space="preserve">. </w:t>
        </w:r>
      </w:ins>
      <w:ins w:id="235" w:author="Berg, Million van den" w:date="2022-06-03T18:46:00Z">
        <w:r w:rsidR="000401B4">
          <w:rPr>
            <w:lang w:val="en-GB"/>
          </w:rPr>
          <w:t>Adding to that, q</w:t>
        </w:r>
      </w:ins>
      <w:ins w:id="236" w:author="Berg, Million van den" w:date="2022-06-03T18:44:00Z">
        <w:r w:rsidR="000401B4">
          <w:rPr>
            <w:lang w:val="en-GB"/>
          </w:rPr>
          <w:t xml:space="preserve">uantifying individual suction cups will also </w:t>
        </w:r>
      </w:ins>
      <w:ins w:id="237" w:author="Berg, Million van den" w:date="2022-06-03T18:45:00Z">
        <w:r w:rsidR="000401B4">
          <w:rPr>
            <w:lang w:val="en-GB"/>
          </w:rPr>
          <w:t xml:space="preserve">provide the possibility to compare different </w:t>
        </w:r>
      </w:ins>
      <w:ins w:id="238" w:author="Berg, Million van den" w:date="2022-06-03T18:47:00Z">
        <w:r w:rsidR="000401B4">
          <w:rPr>
            <w:lang w:val="en-GB"/>
          </w:rPr>
          <w:t>array features</w:t>
        </w:r>
      </w:ins>
      <w:ins w:id="239" w:author="Berg, Million van den" w:date="2022-06-03T18:45:00Z">
        <w:r w:rsidR="000401B4">
          <w:rPr>
            <w:lang w:val="en-GB"/>
          </w:rPr>
          <w:t>.</w:t>
        </w:r>
      </w:ins>
      <w:del w:id="240" w:author="Berg, Million van den" w:date="2022-06-03T16:44:00Z">
        <w:r w:rsidR="00CD72D1" w:rsidDel="00B00604">
          <w:rPr>
            <w:lang w:val="en-GB"/>
          </w:rPr>
          <w:delText xml:space="preserve"> </w:delText>
        </w:r>
      </w:del>
      <w:del w:id="241" w:author="Berg, Million van den" w:date="2022-06-03T16:41:00Z">
        <w:r w:rsidR="00CD72D1" w:rsidDel="002557EC">
          <w:rPr>
            <w:lang w:val="en-GB"/>
          </w:rPr>
          <w:delText xml:space="preserve">because it would be (nearly) impossible to predict detachment of the surface. </w:delText>
        </w:r>
      </w:del>
      <w:del w:id="242" w:author="Berg, Million van den" w:date="2022-06-03T18:45:00Z">
        <w:r w:rsidR="00E84F36" w:rsidDel="000401B4">
          <w:rPr>
            <w:lang w:val="en-GB"/>
          </w:rPr>
          <w:delText xml:space="preserve">Adding to that it will lower adhesion energy that </w:delText>
        </w:r>
        <w:r w:rsidR="006B373B" w:rsidDel="000401B4">
          <w:rPr>
            <w:lang w:val="en-GB"/>
          </w:rPr>
          <w:delText>is</w:delText>
        </w:r>
        <w:r w:rsidR="00E84F36" w:rsidDel="000401B4">
          <w:rPr>
            <w:lang w:val="en-GB"/>
          </w:rPr>
          <w:delText xml:space="preserve"> expected of the array, it is expected that</w:delText>
        </w:r>
        <w:r w:rsidR="006B373B" w:rsidDel="000401B4">
          <w:rPr>
            <w:lang w:val="en-GB"/>
          </w:rPr>
          <w:delText xml:space="preserve"> all features will detach when a certain strain of the feature is met resulting in a detachment event similar to detaching a single suction cup. A smear of detachment events is expected with a broad distribution of features</w:delText>
        </w:r>
        <w:r w:rsidR="000C3CC6" w:rsidDel="000401B4">
          <w:rPr>
            <w:lang w:val="en-GB"/>
          </w:rPr>
          <w:delText xml:space="preserve"> since there will be separate detachment events</w:delText>
        </w:r>
        <w:r w:rsidR="006B373B" w:rsidDel="000401B4">
          <w:rPr>
            <w:lang w:val="en-GB"/>
          </w:rPr>
          <w:delText>. Some</w:delText>
        </w:r>
        <w:r w:rsidR="00A1203B" w:rsidDel="000401B4">
          <w:rPr>
            <w:lang w:val="en-GB"/>
          </w:rPr>
          <w:delText xml:space="preserve"> suction cups</w:delText>
        </w:r>
        <w:r w:rsidR="006B373B" w:rsidDel="000401B4">
          <w:rPr>
            <w:lang w:val="en-GB"/>
          </w:rPr>
          <w:delText xml:space="preserve"> might reach a higher strain, but the </w:delText>
        </w:r>
        <w:r w:rsidR="00A1203B" w:rsidDel="000401B4">
          <w:rPr>
            <w:lang w:val="en-GB"/>
          </w:rPr>
          <w:delText>maximum adhesion force of the array will be lower.</w:delText>
        </w:r>
      </w:del>
    </w:p>
    <w:commentRangeEnd w:id="203"/>
    <w:p w14:paraId="2960AB20" w14:textId="2334A733" w:rsidR="00D0316C" w:rsidRPr="002B6124" w:rsidRDefault="00B11456" w:rsidP="00D0316C">
      <w:pPr>
        <w:jc w:val="both"/>
        <w:rPr>
          <w:lang w:val="en-GB"/>
        </w:rPr>
      </w:pPr>
      <w:r>
        <w:rPr>
          <w:rStyle w:val="CommentReference"/>
        </w:rPr>
        <w:commentReference w:id="203"/>
      </w:r>
      <w:r w:rsidR="00D0316C" w:rsidRPr="002B6124">
        <w:rPr>
          <w:lang w:val="en-GB"/>
        </w:rPr>
        <w:t xml:space="preserve">This thesis </w:t>
      </w:r>
      <w:commentRangeStart w:id="243"/>
      <w:del w:id="244" w:author="Hilbert" w:date="2022-06-02T11:01:00Z">
        <w:r w:rsidR="00D0316C" w:rsidRPr="002B6124" w:rsidDel="00405C89">
          <w:rPr>
            <w:lang w:val="en-GB"/>
          </w:rPr>
          <w:delText xml:space="preserve">will </w:delText>
        </w:r>
        <w:commentRangeEnd w:id="243"/>
        <w:r w:rsidR="00405C89" w:rsidDel="00405C89">
          <w:rPr>
            <w:rStyle w:val="CommentReference"/>
          </w:rPr>
          <w:commentReference w:id="243"/>
        </w:r>
        <w:r w:rsidR="00D0316C" w:rsidRPr="002B6124" w:rsidDel="00405C89">
          <w:rPr>
            <w:lang w:val="en-GB"/>
          </w:rPr>
          <w:delText xml:space="preserve">be focussing on an experiment that </w:delText>
        </w:r>
        <w:r w:rsidR="000C3CC6" w:rsidDel="00405C89">
          <w:rPr>
            <w:lang w:val="en-GB"/>
          </w:rPr>
          <w:delText>is</w:delText>
        </w:r>
        <w:r w:rsidR="00D0316C" w:rsidRPr="002B6124" w:rsidDel="00405C89">
          <w:rPr>
            <w:lang w:val="en-GB"/>
          </w:rPr>
          <w:delText xml:space="preserve"> conducted upon the features of the array to determine</w:delText>
        </w:r>
      </w:del>
      <w:ins w:id="245" w:author="Hilbert" w:date="2022-06-02T11:01:00Z">
        <w:r w:rsidR="00405C89">
          <w:rPr>
            <w:lang w:val="en-GB"/>
          </w:rPr>
          <w:t>focuses on the</w:t>
        </w:r>
      </w:ins>
      <w:ins w:id="246" w:author="Berg, Million van den" w:date="2022-06-03T14:45:00Z">
        <w:r w:rsidR="009F7B5E">
          <w:rPr>
            <w:lang w:val="en-GB"/>
          </w:rPr>
          <w:t xml:space="preserve"> </w:t>
        </w:r>
      </w:ins>
      <w:del w:id="247" w:author="Berg, Million van den" w:date="2022-06-03T14:44:00Z">
        <w:r w:rsidR="00D0316C" w:rsidRPr="002B6124" w:rsidDel="009F7B5E">
          <w:rPr>
            <w:lang w:val="en-GB"/>
          </w:rPr>
          <w:delText xml:space="preserve"> the</w:delText>
        </w:r>
        <w:r w:rsidR="00695BCC" w:rsidDel="009F7B5E">
          <w:rPr>
            <w:lang w:val="en-GB"/>
          </w:rPr>
          <w:delText xml:space="preserve"> </w:delText>
        </w:r>
      </w:del>
      <w:r w:rsidR="00695BCC">
        <w:rPr>
          <w:lang w:val="en-GB"/>
        </w:rPr>
        <w:t>adhesive</w:t>
      </w:r>
      <w:r w:rsidR="00D0316C" w:rsidRPr="002B6124">
        <w:rPr>
          <w:lang w:val="en-GB"/>
        </w:rPr>
        <w:t xml:space="preserve"> properties of</w:t>
      </w:r>
      <w:ins w:id="248" w:author="Hilbert" w:date="2022-06-02T11:01:00Z">
        <w:r w:rsidR="00405C89">
          <w:rPr>
            <w:lang w:val="en-GB"/>
          </w:rPr>
          <w:t xml:space="preserve"> </w:t>
        </w:r>
      </w:ins>
      <w:del w:id="249" w:author="Hilbert" w:date="2022-06-02T11:01:00Z">
        <w:r w:rsidR="00D0316C" w:rsidRPr="002B6124" w:rsidDel="00405C89">
          <w:rPr>
            <w:lang w:val="en-GB"/>
          </w:rPr>
          <w:delText xml:space="preserve"> the </w:delText>
        </w:r>
      </w:del>
      <w:r w:rsidR="00D0316C" w:rsidRPr="002B6124">
        <w:rPr>
          <w:lang w:val="en-GB"/>
        </w:rPr>
        <w:t>individual features</w:t>
      </w:r>
      <w:ins w:id="250" w:author="Hilbert" w:date="2022-06-02T11:01:00Z">
        <w:r w:rsidR="00405C89">
          <w:rPr>
            <w:lang w:val="en-GB"/>
          </w:rPr>
          <w:t xml:space="preserve"> that together make up a probabilistic fastening system</w:t>
        </w:r>
      </w:ins>
      <w:r w:rsidR="00D0316C" w:rsidRPr="002B6124">
        <w:rPr>
          <w:lang w:val="en-GB"/>
        </w:rPr>
        <w:t xml:space="preserve">. </w:t>
      </w:r>
      <w:r w:rsidR="00FD30AA">
        <w:rPr>
          <w:lang w:val="en-GB"/>
        </w:rPr>
        <w:t xml:space="preserve">A setup </w:t>
      </w:r>
      <w:r w:rsidR="000C3CC6">
        <w:rPr>
          <w:lang w:val="en-GB"/>
        </w:rPr>
        <w:t>is</w:t>
      </w:r>
      <w:r w:rsidR="00FD30AA">
        <w:rPr>
          <w:lang w:val="en-GB"/>
        </w:rPr>
        <w:t xml:space="preserve"> built to determine the strain and adhesion force for the individual features. </w:t>
      </w:r>
      <w:ins w:id="251" w:author="Hilbert" w:date="2022-06-02T11:03:00Z">
        <w:r w:rsidR="00405C89">
          <w:rPr>
            <w:lang w:val="en-GB"/>
          </w:rPr>
          <w:t xml:space="preserve">Force-distance curves for </w:t>
        </w:r>
      </w:ins>
      <w:del w:id="252" w:author="Hilbert" w:date="2022-06-02T11:01:00Z">
        <w:r w:rsidR="00AC7782" w:rsidDel="00405C89">
          <w:rPr>
            <w:lang w:val="en-GB"/>
          </w:rPr>
          <w:delText xml:space="preserve">An area of </w:delText>
        </w:r>
      </w:del>
      <w:ins w:id="253" w:author="Berg, Million van den" w:date="2022-06-02T15:40:00Z">
        <w:r w:rsidR="00590514">
          <w:rPr>
            <w:lang w:val="en-GB"/>
          </w:rPr>
          <w:t>1</w:t>
        </w:r>
      </w:ins>
      <w:ins w:id="254" w:author="Berg, Million van den" w:date="2022-06-03T15:06:00Z">
        <w:r w:rsidR="00B21B4E">
          <w:rPr>
            <w:lang w:val="en-GB"/>
          </w:rPr>
          <w:t>9</w:t>
        </w:r>
      </w:ins>
      <w:del w:id="255" w:author="Berg, Million van den" w:date="2022-06-02T15:40:00Z">
        <w:r w:rsidR="00AC7782" w:rsidDel="00590514">
          <w:rPr>
            <w:lang w:val="en-GB"/>
          </w:rPr>
          <w:delText>20</w:delText>
        </w:r>
      </w:del>
      <w:r w:rsidR="00AC7782">
        <w:rPr>
          <w:lang w:val="en-GB"/>
        </w:rPr>
        <w:t xml:space="preserve"> suction cups</w:t>
      </w:r>
      <w:r w:rsidR="00AC7782" w:rsidRPr="00AC7782">
        <w:rPr>
          <w:lang w:val="en-GB"/>
        </w:rPr>
        <w:t xml:space="preserve"> </w:t>
      </w:r>
      <w:ins w:id="256" w:author="Hilbert" w:date="2022-06-02T11:01:00Z">
        <w:r w:rsidR="00405C89">
          <w:rPr>
            <w:lang w:val="en-GB"/>
          </w:rPr>
          <w:t xml:space="preserve">were </w:t>
        </w:r>
      </w:ins>
      <w:del w:id="257" w:author="Hilbert" w:date="2022-06-02T11:01:00Z">
        <w:r w:rsidR="00AC7782" w:rsidDel="00405C89">
          <w:rPr>
            <w:lang w:val="en-GB"/>
          </w:rPr>
          <w:delText>is</w:delText>
        </w:r>
      </w:del>
      <w:del w:id="258" w:author="Hilbert" w:date="2022-06-02T11:03:00Z">
        <w:r w:rsidR="00AC7782" w:rsidDel="00405C89">
          <w:rPr>
            <w:lang w:val="en-GB"/>
          </w:rPr>
          <w:delText xml:space="preserve"> </w:delText>
        </w:r>
      </w:del>
      <w:r w:rsidR="00AC7782">
        <w:rPr>
          <w:lang w:val="en-GB"/>
        </w:rPr>
        <w:t>measured</w:t>
      </w:r>
      <w:del w:id="259" w:author="Hilbert" w:date="2022-06-02T11:03:00Z">
        <w:r w:rsidR="00AC7782" w:rsidDel="00405C89">
          <w:rPr>
            <w:lang w:val="en-GB"/>
          </w:rPr>
          <w:delText xml:space="preserve"> within the</w:delText>
        </w:r>
        <w:r w:rsidR="00AC7782" w:rsidRPr="00AC7782" w:rsidDel="00405C89">
          <w:rPr>
            <w:lang w:val="en-GB"/>
          </w:rPr>
          <w:delText xml:space="preserve"> </w:delText>
        </w:r>
        <w:r w:rsidR="00AC7782" w:rsidDel="00405C89">
          <w:rPr>
            <w:lang w:val="en-GB"/>
          </w:rPr>
          <w:delText>surface</w:delText>
        </w:r>
      </w:del>
      <w:del w:id="260" w:author="Hilbert" w:date="2022-06-02T11:02:00Z">
        <w:r w:rsidR="00AC7782" w:rsidDel="00405C89">
          <w:rPr>
            <w:lang w:val="en-GB"/>
          </w:rPr>
          <w:delText>. Quantification of suction cup properties</w:delText>
        </w:r>
      </w:del>
      <w:ins w:id="261" w:author="Hilbert" w:date="2022-06-02T11:02:00Z">
        <w:r w:rsidR="00405C89">
          <w:rPr>
            <w:lang w:val="en-GB"/>
          </w:rPr>
          <w:t>,</w:t>
        </w:r>
      </w:ins>
      <w:r w:rsidR="00AC7782">
        <w:rPr>
          <w:lang w:val="en-GB"/>
        </w:rPr>
        <w:t xml:space="preserve"> </w:t>
      </w:r>
      <w:commentRangeStart w:id="262"/>
      <w:del w:id="263" w:author="Hilbert" w:date="2022-06-02T11:03:00Z">
        <w:r w:rsidR="00AC7782" w:rsidDel="00405C89">
          <w:rPr>
            <w:lang w:val="en-GB"/>
          </w:rPr>
          <w:delText xml:space="preserve">were </w:delText>
        </w:r>
        <w:commentRangeEnd w:id="262"/>
        <w:r w:rsidR="00405C89" w:rsidDel="00405C89">
          <w:rPr>
            <w:rStyle w:val="CommentReference"/>
          </w:rPr>
          <w:commentReference w:id="262"/>
        </w:r>
        <w:r w:rsidR="00AC7782" w:rsidDel="00405C89">
          <w:rPr>
            <w:lang w:val="en-GB"/>
          </w:rPr>
          <w:delText>determined and compared</w:delText>
        </w:r>
      </w:del>
      <w:ins w:id="264" w:author="Hilbert" w:date="2022-06-02T11:03:00Z">
        <w:r w:rsidR="00405C89">
          <w:rPr>
            <w:lang w:val="en-GB"/>
          </w:rPr>
          <w:t>and their work of adhesion was quantified</w:t>
        </w:r>
      </w:ins>
      <w:del w:id="265" w:author="Hilbert" w:date="2022-06-02T11:04:00Z">
        <w:r w:rsidR="00AC7782" w:rsidDel="00405C89">
          <w:rPr>
            <w:lang w:val="en-GB"/>
          </w:rPr>
          <w:delText xml:space="preserve">. </w:delText>
        </w:r>
        <w:r w:rsidR="00D0316C" w:rsidRPr="002B6124" w:rsidDel="00405C89">
          <w:rPr>
            <w:lang w:val="en-GB"/>
          </w:rPr>
          <w:delText>This give</w:delText>
        </w:r>
        <w:r w:rsidR="00AC7782" w:rsidDel="00405C89">
          <w:rPr>
            <w:lang w:val="en-GB"/>
          </w:rPr>
          <w:delText>s</w:delText>
        </w:r>
        <w:r w:rsidR="00D0316C" w:rsidRPr="002B6124" w:rsidDel="00405C89">
          <w:rPr>
            <w:lang w:val="en-GB"/>
          </w:rPr>
          <w:delText xml:space="preserve"> an outline of the properties of </w:delText>
        </w:r>
      </w:del>
      <w:ins w:id="266" w:author="Hilbert" w:date="2022-06-02T11:04:00Z">
        <w:r w:rsidR="00405C89">
          <w:rPr>
            <w:lang w:val="en-GB"/>
          </w:rPr>
          <w:t xml:space="preserve">. The </w:t>
        </w:r>
      </w:ins>
      <w:ins w:id="267" w:author="Hilbert" w:date="2022-06-02T11:05:00Z">
        <w:r w:rsidR="00405C89">
          <w:rPr>
            <w:lang w:val="en-GB"/>
          </w:rPr>
          <w:t>aggregate</w:t>
        </w:r>
      </w:ins>
      <w:ins w:id="268" w:author="Hilbert" w:date="2022-06-02T11:04:00Z">
        <w:r w:rsidR="00405C89">
          <w:rPr>
            <w:lang w:val="en-GB"/>
          </w:rPr>
          <w:t xml:space="preserve"> of force-distance curves for </w:t>
        </w:r>
      </w:ins>
      <w:r w:rsidR="00D0316C" w:rsidRPr="002B6124">
        <w:rPr>
          <w:lang w:val="en-GB"/>
        </w:rPr>
        <w:t xml:space="preserve">individual features </w:t>
      </w:r>
      <w:ins w:id="269" w:author="Hilbert" w:date="2022-06-02T11:06:00Z">
        <w:r w:rsidR="00405C89">
          <w:rPr>
            <w:lang w:val="en-GB"/>
          </w:rPr>
          <w:t xml:space="preserve">offers to </w:t>
        </w:r>
      </w:ins>
      <w:ins w:id="270" w:author="Hilbert" w:date="2022-06-02T11:08:00Z">
        <w:r>
          <w:rPr>
            <w:lang w:val="en-GB"/>
          </w:rPr>
          <w:t>quantify the threshold stress distribution and compare it against array experiments</w:t>
        </w:r>
      </w:ins>
      <w:del w:id="271" w:author="Hilbert" w:date="2022-06-02T11:04:00Z">
        <w:r w:rsidR="00D0316C" w:rsidRPr="002B6124" w:rsidDel="00405C89">
          <w:rPr>
            <w:lang w:val="en-GB"/>
          </w:rPr>
          <w:delText>throughout the array</w:delText>
        </w:r>
      </w:del>
      <w:ins w:id="272" w:author="Hilbert" w:date="2022-06-02T11:08:00Z">
        <w:r>
          <w:rPr>
            <w:lang w:val="en-GB"/>
          </w:rPr>
          <w:t>, and provides an avenue to confirm the</w:t>
        </w:r>
      </w:ins>
      <w:ins w:id="273" w:author="Hilbert" w:date="2022-06-02T11:09:00Z">
        <w:r>
          <w:rPr>
            <w:lang w:val="en-GB"/>
          </w:rPr>
          <w:t xml:space="preserve"> relevance of the </w:t>
        </w:r>
        <w:del w:id="274" w:author="Berg, Million van den" w:date="2022-06-02T15:49:00Z">
          <w:r w:rsidDel="00886CA5">
            <w:rPr>
              <w:lang w:val="en-GB"/>
            </w:rPr>
            <w:delText>fiber bundle model</w:delText>
          </w:r>
        </w:del>
      </w:ins>
      <w:ins w:id="275" w:author="Berg, Million van den" w:date="2022-06-02T15:49:00Z">
        <w:r w:rsidR="00886CA5">
          <w:rPr>
            <w:lang w:val="en-GB"/>
          </w:rPr>
          <w:t>FBM</w:t>
        </w:r>
      </w:ins>
      <w:ins w:id="276" w:author="Hilbert" w:date="2022-06-02T11:09:00Z">
        <w:r>
          <w:rPr>
            <w:lang w:val="en-GB"/>
          </w:rPr>
          <w:t xml:space="preserve"> to probabilistic fasteners</w:t>
        </w:r>
      </w:ins>
      <w:del w:id="277" w:author="Hilbert" w:date="2022-06-02T11:08:00Z">
        <w:r w:rsidR="002B6124" w:rsidRPr="002B6124" w:rsidDel="00B11456">
          <w:rPr>
            <w:lang w:val="en-GB"/>
          </w:rPr>
          <w:delText>.</w:delText>
        </w:r>
      </w:del>
      <w:del w:id="278" w:author="Berg, Million van den" w:date="2022-06-03T18:27:00Z">
        <w:r w:rsidR="00D0316C" w:rsidRPr="002B6124" w:rsidDel="00B50A2B">
          <w:rPr>
            <w:lang w:val="en-GB"/>
          </w:rPr>
          <w:delText xml:space="preserve"> </w:delText>
        </w:r>
      </w:del>
      <w:del w:id="279" w:author="Hilbert" w:date="2022-06-02T11:03:00Z">
        <w:r w:rsidR="000C3CC6" w:rsidDel="00405C89">
          <w:rPr>
            <w:lang w:val="en-GB"/>
          </w:rPr>
          <w:delText>Individual</w:delText>
        </w:r>
        <w:r w:rsidR="00D0316C" w:rsidRPr="002B6124" w:rsidDel="00405C89">
          <w:rPr>
            <w:lang w:val="en-GB"/>
          </w:rPr>
          <w:delText xml:space="preserve"> features </w:delText>
        </w:r>
        <w:r w:rsidR="00A1203B" w:rsidDel="00405C89">
          <w:rPr>
            <w:lang w:val="en-GB"/>
          </w:rPr>
          <w:delText xml:space="preserve">are </w:delText>
        </w:r>
        <w:r w:rsidR="00D0316C" w:rsidRPr="002B6124" w:rsidDel="00405C89">
          <w:rPr>
            <w:lang w:val="en-GB"/>
          </w:rPr>
          <w:delText>compared with the array.</w:delText>
        </w:r>
        <w:r w:rsidR="00305D4C" w:rsidRPr="002B6124" w:rsidDel="00405C89">
          <w:rPr>
            <w:lang w:val="en-GB"/>
          </w:rPr>
          <w:delText xml:space="preserve"> </w:delText>
        </w:r>
      </w:del>
      <w:ins w:id="280" w:author="Hilbert" w:date="2022-06-02T11:11:00Z">
        <w:r>
          <w:rPr>
            <w:lang w:val="en-GB"/>
          </w:rPr>
          <w:t>.</w:t>
        </w:r>
      </w:ins>
      <w:del w:id="281" w:author="Hilbert" w:date="2022-06-02T11:11:00Z">
        <w:r w:rsidR="00AC7782" w:rsidDel="00B11456">
          <w:rPr>
            <w:lang w:val="en-GB"/>
          </w:rPr>
          <w:delText>E</w:delText>
        </w:r>
        <w:r w:rsidR="00305D4C" w:rsidRPr="002B6124" w:rsidDel="00B11456">
          <w:rPr>
            <w:lang w:val="en-GB"/>
          </w:rPr>
          <w:delText>xperiment</w:delText>
        </w:r>
        <w:r w:rsidR="009504B8" w:rsidDel="00B11456">
          <w:rPr>
            <w:lang w:val="en-GB"/>
          </w:rPr>
          <w:delText>al data</w:delText>
        </w:r>
        <w:r w:rsidR="00305D4C" w:rsidRPr="002B6124" w:rsidDel="00B11456">
          <w:rPr>
            <w:lang w:val="en-GB"/>
          </w:rPr>
          <w:delText xml:space="preserve"> will be used when the research progresses into comparing different surface types.</w:delText>
        </w:r>
      </w:del>
    </w:p>
    <w:p w14:paraId="7DDB88B4" w14:textId="6A185BBF" w:rsidR="006029B4" w:rsidRDefault="006029B4" w:rsidP="001D597D">
      <w:pPr>
        <w:jc w:val="both"/>
        <w:rPr>
          <w:rFonts w:asciiTheme="majorHAnsi" w:eastAsiaTheme="majorEastAsia" w:hAnsiTheme="majorHAnsi" w:cstheme="majorBidi"/>
          <w:color w:val="2E74B5" w:themeColor="accent1" w:themeShade="BF"/>
          <w:sz w:val="32"/>
          <w:szCs w:val="32"/>
          <w:lang w:val="en-GB"/>
        </w:rPr>
      </w:pPr>
      <w:r>
        <w:rPr>
          <w:lang w:val="en-GB"/>
        </w:rPr>
        <w:br w:type="page"/>
      </w:r>
    </w:p>
    <w:p w14:paraId="4D80CB56" w14:textId="2A30B8B6" w:rsidR="00093CDF" w:rsidRDefault="00093CDF" w:rsidP="001D597D">
      <w:pPr>
        <w:pStyle w:val="Heading1"/>
        <w:jc w:val="both"/>
        <w:rPr>
          <w:lang w:val="en-GB"/>
        </w:rPr>
      </w:pPr>
      <w:bookmarkStart w:id="282" w:name="_Toc104985702"/>
      <w:r w:rsidRPr="006050CD">
        <w:rPr>
          <w:lang w:val="en-GB"/>
        </w:rPr>
        <w:lastRenderedPageBreak/>
        <w:t>Materials and Methods</w:t>
      </w:r>
      <w:bookmarkEnd w:id="282"/>
    </w:p>
    <w:p w14:paraId="2A2AD844" w14:textId="48B3CDA2" w:rsidR="00530248" w:rsidRDefault="00530248" w:rsidP="00530248">
      <w:pPr>
        <w:pStyle w:val="Heading2"/>
        <w:rPr>
          <w:lang w:val="en-GB"/>
        </w:rPr>
      </w:pPr>
      <w:bookmarkStart w:id="283" w:name="_Toc104985703"/>
      <w:r>
        <w:rPr>
          <w:lang w:val="en-GB"/>
        </w:rPr>
        <w:t>Materials</w:t>
      </w:r>
      <w:bookmarkEnd w:id="283"/>
    </w:p>
    <w:p w14:paraId="34E49ABE" w14:textId="71E7247B" w:rsidR="00530248" w:rsidRPr="00530248" w:rsidRDefault="00530248">
      <w:pPr>
        <w:jc w:val="both"/>
        <w:rPr>
          <w:lang w:val="en-GB"/>
        </w:rPr>
        <w:pPrChange w:id="284" w:author="Hilbert" w:date="2022-06-02T11:15:00Z">
          <w:pPr/>
        </w:pPrChange>
      </w:pPr>
      <w:proofErr w:type="spellStart"/>
      <w:r>
        <w:rPr>
          <w:lang w:val="en-GB"/>
        </w:rPr>
        <w:t>Dragonskin</w:t>
      </w:r>
      <w:proofErr w:type="spellEnd"/>
      <w:r>
        <w:rPr>
          <w:lang w:val="en-GB"/>
        </w:rPr>
        <w:t xml:space="preserve"> 30</w:t>
      </w:r>
      <w:r w:rsidR="008D4B86">
        <w:rPr>
          <w:lang w:val="en-GB"/>
        </w:rPr>
        <w:t xml:space="preserve"> (</w:t>
      </w:r>
      <w:proofErr w:type="spellStart"/>
      <w:r w:rsidR="008D4B86">
        <w:rPr>
          <w:lang w:val="en-GB"/>
        </w:rPr>
        <w:t>Dragonskin</w:t>
      </w:r>
      <w:proofErr w:type="spellEnd"/>
      <w:r w:rsidR="008D4B86">
        <w:rPr>
          <w:lang w:val="en-GB"/>
        </w:rPr>
        <w:t>)</w:t>
      </w:r>
      <w:r w:rsidR="00563FAA">
        <w:rPr>
          <w:lang w:val="en-GB"/>
        </w:rPr>
        <w:t xml:space="preserve"> and</w:t>
      </w:r>
      <w:r>
        <w:rPr>
          <w:lang w:val="en-GB"/>
        </w:rPr>
        <w:t xml:space="preserve"> </w:t>
      </w:r>
      <w:proofErr w:type="spellStart"/>
      <w:r>
        <w:rPr>
          <w:lang w:val="en-GB"/>
        </w:rPr>
        <w:t>Ecoflex</w:t>
      </w:r>
      <w:proofErr w:type="spellEnd"/>
      <w:r>
        <w:rPr>
          <w:lang w:val="en-GB"/>
        </w:rPr>
        <w:t xml:space="preserve"> 00-30</w:t>
      </w:r>
      <w:r w:rsidR="008D4B86">
        <w:rPr>
          <w:lang w:val="en-GB"/>
        </w:rPr>
        <w:t xml:space="preserve"> (</w:t>
      </w:r>
      <w:proofErr w:type="spellStart"/>
      <w:r w:rsidR="008D4B86">
        <w:rPr>
          <w:lang w:val="en-GB"/>
        </w:rPr>
        <w:t>Ecoflex</w:t>
      </w:r>
      <w:proofErr w:type="spellEnd"/>
      <w:r w:rsidR="008D4B86">
        <w:rPr>
          <w:lang w:val="en-GB"/>
        </w:rPr>
        <w:t>)</w:t>
      </w:r>
      <w:ins w:id="285" w:author="Berg, Million van den" w:date="2022-06-02T14:54:00Z">
        <w:r w:rsidR="00AD2D5F">
          <w:rPr>
            <w:lang w:val="en-GB"/>
          </w:rPr>
          <w:t xml:space="preserve"> were</w:t>
        </w:r>
      </w:ins>
      <w:r w:rsidR="00563FAA">
        <w:rPr>
          <w:lang w:val="en-GB"/>
        </w:rPr>
        <w:t xml:space="preserve"> obtained from </w:t>
      </w:r>
      <w:ins w:id="286" w:author="Hilbert" w:date="2022-06-02T11:15:00Z">
        <w:r w:rsidR="00B11456">
          <w:rPr>
            <w:lang w:val="en-GB"/>
          </w:rPr>
          <w:t>S</w:t>
        </w:r>
      </w:ins>
      <w:del w:id="287" w:author="Hilbert" w:date="2022-06-02T11:15:00Z">
        <w:r w:rsidR="00563FAA" w:rsidDel="00B11456">
          <w:rPr>
            <w:lang w:val="en-GB"/>
          </w:rPr>
          <w:delText>s</w:delText>
        </w:r>
      </w:del>
      <w:r w:rsidR="00563FAA">
        <w:rPr>
          <w:lang w:val="en-GB"/>
        </w:rPr>
        <w:t>mooth-</w:t>
      </w:r>
      <w:ins w:id="288" w:author="Hilbert" w:date="2022-06-02T11:15:00Z">
        <w:r w:rsidR="00B11456">
          <w:rPr>
            <w:lang w:val="en-GB"/>
          </w:rPr>
          <w:t>O</w:t>
        </w:r>
      </w:ins>
      <w:del w:id="289" w:author="Hilbert" w:date="2022-06-02T11:15:00Z">
        <w:r w:rsidR="00563FAA" w:rsidDel="00B11456">
          <w:rPr>
            <w:lang w:val="en-GB"/>
          </w:rPr>
          <w:delText>o</w:delText>
        </w:r>
      </w:del>
      <w:r w:rsidR="00563FAA">
        <w:rPr>
          <w:lang w:val="en-GB"/>
        </w:rPr>
        <w:t>n</w:t>
      </w:r>
      <w:r>
        <w:rPr>
          <w:lang w:val="en-GB"/>
        </w:rPr>
        <w:t xml:space="preserve">, </w:t>
      </w:r>
      <w:proofErr w:type="spellStart"/>
      <w:r w:rsidR="008D4B86">
        <w:rPr>
          <w:rFonts w:ascii="Calibri" w:hAnsi="Calibri" w:cs="Calibri"/>
          <w:lang w:val="en-GB"/>
        </w:rPr>
        <w:t>perfluorodecyltrichlorosilane</w:t>
      </w:r>
      <w:proofErr w:type="spellEnd"/>
      <w:r w:rsidR="008D4B86">
        <w:rPr>
          <w:rFonts w:ascii="Calibri" w:hAnsi="Calibri" w:cs="Calibri"/>
          <w:lang w:val="en-GB"/>
        </w:rPr>
        <w:t xml:space="preserve"> (PFTS)</w:t>
      </w:r>
      <w:r w:rsidR="00451886">
        <w:rPr>
          <w:rFonts w:ascii="Calibri" w:hAnsi="Calibri" w:cs="Calibri"/>
          <w:lang w:val="en-GB"/>
        </w:rPr>
        <w:t xml:space="preserve">, </w:t>
      </w:r>
      <w:proofErr w:type="spellStart"/>
      <w:r w:rsidR="00451886">
        <w:rPr>
          <w:rFonts w:ascii="Calibri" w:hAnsi="Calibri" w:cs="Calibri"/>
          <w:lang w:val="en-GB"/>
        </w:rPr>
        <w:t>Norland</w:t>
      </w:r>
      <w:proofErr w:type="spellEnd"/>
      <w:r w:rsidR="00451886">
        <w:rPr>
          <w:rFonts w:ascii="Calibri" w:hAnsi="Calibri" w:cs="Calibri"/>
          <w:lang w:val="en-GB"/>
        </w:rPr>
        <w:t xml:space="preserve"> Optical Adhesive NOA-61</w:t>
      </w:r>
      <w:ins w:id="290" w:author="Hilbert" w:date="2022-06-02T11:15:00Z">
        <w:r w:rsidR="00B11456">
          <w:rPr>
            <w:rFonts w:ascii="Calibri" w:hAnsi="Calibri" w:cs="Calibri"/>
            <w:lang w:val="en-GB"/>
          </w:rPr>
          <w:t xml:space="preserve"> was</w:t>
        </w:r>
      </w:ins>
      <w:r w:rsidR="00451886">
        <w:rPr>
          <w:rFonts w:ascii="Calibri" w:hAnsi="Calibri" w:cs="Calibri"/>
          <w:lang w:val="en-GB"/>
        </w:rPr>
        <w:t xml:space="preserve"> (UV curing glue)</w:t>
      </w:r>
      <w:r w:rsidR="00563FAA">
        <w:rPr>
          <w:rFonts w:ascii="Calibri" w:hAnsi="Calibri" w:cs="Calibri"/>
          <w:lang w:val="en-GB"/>
        </w:rPr>
        <w:t xml:space="preserve"> obtained from Edmund Optics</w:t>
      </w:r>
      <w:r w:rsidR="002D717A">
        <w:rPr>
          <w:rFonts w:ascii="Calibri" w:hAnsi="Calibri" w:cs="Calibri"/>
          <w:lang w:val="en-GB"/>
        </w:rPr>
        <w:t>.</w:t>
      </w:r>
    </w:p>
    <w:p w14:paraId="467192AD" w14:textId="14AD4180" w:rsidR="00B50B06" w:rsidRPr="00B50B06" w:rsidRDefault="00CB3516" w:rsidP="001D597D">
      <w:pPr>
        <w:pStyle w:val="Heading2"/>
        <w:jc w:val="both"/>
        <w:rPr>
          <w:lang w:val="en-GB"/>
        </w:rPr>
      </w:pPr>
      <w:bookmarkStart w:id="291" w:name="_Toc104985704"/>
      <w:proofErr w:type="spellStart"/>
      <w:r>
        <w:rPr>
          <w:lang w:val="en-GB"/>
        </w:rPr>
        <w:t>Ecoflex</w:t>
      </w:r>
      <w:proofErr w:type="spellEnd"/>
      <w:r w:rsidR="00B50B06">
        <w:rPr>
          <w:lang w:val="en-GB"/>
        </w:rPr>
        <w:t xml:space="preserve"> surface preparation</w:t>
      </w:r>
      <w:bookmarkEnd w:id="291"/>
    </w:p>
    <w:p w14:paraId="12761BD5" w14:textId="4F04E804" w:rsidR="00F169C6" w:rsidRDefault="00EE6EA4" w:rsidP="00984ADC">
      <w:pPr>
        <w:jc w:val="both"/>
        <w:rPr>
          <w:lang w:val="en-GB"/>
        </w:rPr>
      </w:pPr>
      <w:r>
        <w:rPr>
          <w:lang w:val="en-GB"/>
        </w:rPr>
        <w:t>Surface</w:t>
      </w:r>
      <w:r w:rsidR="005076B5">
        <w:rPr>
          <w:lang w:val="en-GB"/>
        </w:rPr>
        <w:t>s</w:t>
      </w:r>
      <w:r>
        <w:rPr>
          <w:lang w:val="en-GB"/>
        </w:rPr>
        <w:t xml:space="preserve"> </w:t>
      </w:r>
      <w:r w:rsidR="005076B5">
        <w:rPr>
          <w:lang w:val="en-GB"/>
        </w:rPr>
        <w:t>were prepared as</w:t>
      </w:r>
      <w:ins w:id="292" w:author="Hilbert" w:date="2022-06-02T11:17:00Z">
        <w:r w:rsidR="00B11456">
          <w:rPr>
            <w:lang w:val="en-GB"/>
          </w:rPr>
          <w:t xml:space="preserve"> illustrated </w:t>
        </w:r>
        <w:commentRangeStart w:id="293"/>
        <w:r w:rsidR="00B11456">
          <w:rPr>
            <w:lang w:val="en-GB"/>
          </w:rPr>
          <w:t>in Figure 2</w:t>
        </w:r>
      </w:ins>
      <w:del w:id="294" w:author="Hilbert" w:date="2022-06-02T11:17:00Z">
        <w:r w:rsidR="005076B5" w:rsidDel="00B11456">
          <w:rPr>
            <w:lang w:val="en-GB"/>
          </w:rPr>
          <w:delText xml:space="preserve"> </w:delText>
        </w:r>
      </w:del>
      <w:commentRangeEnd w:id="293"/>
      <w:r w:rsidR="00CB02FF">
        <w:rPr>
          <w:rStyle w:val="CommentReference"/>
        </w:rPr>
        <w:commentReference w:id="293"/>
      </w:r>
      <w:del w:id="295" w:author="Hilbert" w:date="2022-06-02T11:17:00Z">
        <w:r w:rsidR="005076B5" w:rsidDel="00B11456">
          <w:rPr>
            <w:lang w:val="en-GB"/>
          </w:rPr>
          <w:delText>follows</w:delText>
        </w:r>
      </w:del>
      <w:ins w:id="296" w:author="Hilbert" w:date="2022-06-02T11:17:00Z">
        <w:r w:rsidR="00B11456">
          <w:rPr>
            <w:lang w:val="en-GB"/>
          </w:rPr>
          <w:t>:</w:t>
        </w:r>
      </w:ins>
      <w:del w:id="297" w:author="Hilbert" w:date="2022-06-02T11:17:00Z">
        <w:r w:rsidR="001F15E0" w:rsidDel="00B11456">
          <w:rPr>
            <w:lang w:val="en-GB"/>
          </w:rPr>
          <w:delText>.</w:delText>
        </w:r>
      </w:del>
      <w:r w:rsidR="001F15E0">
        <w:rPr>
          <w:lang w:val="en-GB"/>
        </w:rPr>
        <w:t xml:space="preserve"> </w:t>
      </w:r>
      <w:del w:id="298" w:author="Hilbert" w:date="2022-06-02T11:15:00Z">
        <w:r w:rsidR="005076B5" w:rsidDel="00B11456">
          <w:rPr>
            <w:lang w:val="en-GB"/>
          </w:rPr>
          <w:delText xml:space="preserve">Firstly </w:delText>
        </w:r>
      </w:del>
      <w:ins w:id="299" w:author="Hilbert" w:date="2022-06-02T11:15:00Z">
        <w:r w:rsidR="00B11456">
          <w:rPr>
            <w:lang w:val="en-GB"/>
          </w:rPr>
          <w:t xml:space="preserve">First, </w:t>
        </w:r>
      </w:ins>
      <w:r w:rsidR="005076B5">
        <w:rPr>
          <w:lang w:val="en-GB"/>
        </w:rPr>
        <w:t>we placed</w:t>
      </w:r>
      <w:r w:rsidR="001F15E0">
        <w:rPr>
          <w:lang w:val="en-GB"/>
        </w:rPr>
        <w:t xml:space="preserve"> the 3D-printed surface in an empty petri dish, the </w:t>
      </w:r>
      <w:proofErr w:type="spellStart"/>
      <w:r w:rsidR="001F15E0">
        <w:rPr>
          <w:lang w:val="en-GB"/>
        </w:rPr>
        <w:t>Dragonskin</w:t>
      </w:r>
      <w:proofErr w:type="spellEnd"/>
      <w:r w:rsidR="001F15E0">
        <w:rPr>
          <w:lang w:val="en-GB"/>
        </w:rPr>
        <w:t xml:space="preserve"> </w:t>
      </w:r>
      <w:r w:rsidR="007E7028">
        <w:rPr>
          <w:lang w:val="en-GB"/>
        </w:rPr>
        <w:t>was</w:t>
      </w:r>
      <w:r w:rsidR="001F15E0">
        <w:rPr>
          <w:lang w:val="en-GB"/>
        </w:rPr>
        <w:t xml:space="preserve"> prepared by mixing the two components (1:1). </w:t>
      </w:r>
      <w:proofErr w:type="spellStart"/>
      <w:r w:rsidR="001F15E0">
        <w:rPr>
          <w:lang w:val="en-GB"/>
        </w:rPr>
        <w:t>Dragonskin</w:t>
      </w:r>
      <w:proofErr w:type="spellEnd"/>
      <w:r w:rsidR="001F15E0">
        <w:rPr>
          <w:lang w:val="en-GB"/>
        </w:rPr>
        <w:t xml:space="preserve"> </w:t>
      </w:r>
      <w:r w:rsidR="007E7028">
        <w:rPr>
          <w:lang w:val="en-GB"/>
        </w:rPr>
        <w:t>was</w:t>
      </w:r>
      <w:r w:rsidR="001F15E0">
        <w:rPr>
          <w:lang w:val="en-GB"/>
        </w:rPr>
        <w:t xml:space="preserve"> added to the petri dish after </w:t>
      </w:r>
      <w:r w:rsidR="00DA2748">
        <w:rPr>
          <w:lang w:val="en-GB"/>
        </w:rPr>
        <w:t xml:space="preserve">stirring thoroughly and degassing the mixture for </w:t>
      </w:r>
      <w:r w:rsidR="00695CE1">
        <w:rPr>
          <w:rFonts w:cstheme="minorHAnsi"/>
          <w:lang w:val="en-GB"/>
        </w:rPr>
        <w:t xml:space="preserve">approximately </w:t>
      </w:r>
      <w:r w:rsidR="00DA2748">
        <w:rPr>
          <w:lang w:val="en-GB"/>
        </w:rPr>
        <w:t>10 minutes.</w:t>
      </w:r>
      <w:r w:rsidR="00D74DE9">
        <w:rPr>
          <w:lang w:val="en-GB"/>
        </w:rPr>
        <w:t xml:space="preserve"> A second round of degassing </w:t>
      </w:r>
      <w:ins w:id="300" w:author="Joshua Dijksman" w:date="2022-06-04T21:44:00Z">
        <w:del w:id="301" w:author="Berg, Million van den" w:date="2022-06-06T10:52:00Z">
          <w:r w:rsidR="00CB02FF" w:rsidDel="006A034F">
            <w:rPr>
              <w:lang w:val="en-GB"/>
            </w:rPr>
            <w:delText xml:space="preserve">(after adding it to the petri dish?) </w:delText>
          </w:r>
        </w:del>
      </w:ins>
      <w:r w:rsidR="007E7028">
        <w:rPr>
          <w:lang w:val="en-GB"/>
        </w:rPr>
        <w:t>was</w:t>
      </w:r>
      <w:r w:rsidR="00D74DE9">
        <w:rPr>
          <w:lang w:val="en-GB"/>
        </w:rPr>
        <w:t xml:space="preserve"> performed after adding </w:t>
      </w:r>
      <w:proofErr w:type="spellStart"/>
      <w:r w:rsidR="00D74DE9">
        <w:rPr>
          <w:lang w:val="en-GB"/>
        </w:rPr>
        <w:t>Dragonskin</w:t>
      </w:r>
      <w:proofErr w:type="spellEnd"/>
      <w:r w:rsidR="00D74DE9">
        <w:rPr>
          <w:lang w:val="en-GB"/>
        </w:rPr>
        <w:t xml:space="preserve"> to</w:t>
      </w:r>
      <w:ins w:id="302" w:author="Berg, Million van den" w:date="2022-06-06T10:51:00Z">
        <w:r w:rsidR="006A034F">
          <w:rPr>
            <w:lang w:val="en-GB"/>
          </w:rPr>
          <w:t xml:space="preserve"> the petri dish to</w:t>
        </w:r>
      </w:ins>
      <w:r w:rsidR="00D74DE9">
        <w:rPr>
          <w:lang w:val="en-GB"/>
        </w:rPr>
        <w:t xml:space="preserve"> allow trapped air bubbles to escape.</w:t>
      </w:r>
      <w:r w:rsidR="00DA2748">
        <w:rPr>
          <w:lang w:val="en-GB"/>
        </w:rPr>
        <w:t xml:space="preserve"> </w:t>
      </w:r>
      <w:proofErr w:type="spellStart"/>
      <w:r w:rsidR="00DA2748">
        <w:rPr>
          <w:lang w:val="en-GB"/>
        </w:rPr>
        <w:t>Dragonskin</w:t>
      </w:r>
      <w:proofErr w:type="spellEnd"/>
      <w:r w:rsidR="00DA2748">
        <w:rPr>
          <w:lang w:val="en-GB"/>
        </w:rPr>
        <w:t xml:space="preserve"> </w:t>
      </w:r>
      <w:del w:id="303" w:author="Hilbert" w:date="2022-06-02T11:16:00Z">
        <w:r w:rsidR="005076B5" w:rsidDel="00B11456">
          <w:rPr>
            <w:lang w:val="en-GB"/>
          </w:rPr>
          <w:delText>needed</w:delText>
        </w:r>
        <w:r w:rsidR="00DA2748" w:rsidDel="00B11456">
          <w:rPr>
            <w:lang w:val="en-GB"/>
          </w:rPr>
          <w:delText xml:space="preserve"> to cure</w:delText>
        </w:r>
      </w:del>
      <w:ins w:id="304" w:author="Hilbert" w:date="2022-06-02T11:16:00Z">
        <w:r w:rsidR="00B11456">
          <w:rPr>
            <w:lang w:val="en-GB"/>
          </w:rPr>
          <w:t>was cured</w:t>
        </w:r>
      </w:ins>
      <w:r w:rsidR="00DA2748">
        <w:rPr>
          <w:lang w:val="en-GB"/>
        </w:rPr>
        <w:t xml:space="preserve"> </w:t>
      </w:r>
      <w:r w:rsidR="00984ADC">
        <w:rPr>
          <w:lang w:val="en-GB"/>
        </w:rPr>
        <w:t>overnight</w:t>
      </w:r>
      <w:r w:rsidR="00DA2748">
        <w:rPr>
          <w:lang w:val="en-GB"/>
        </w:rPr>
        <w:t>. After curing</w:t>
      </w:r>
      <w:ins w:id="305" w:author="Hilbert" w:date="2022-06-02T11:16:00Z">
        <w:r w:rsidR="00B11456">
          <w:rPr>
            <w:lang w:val="en-GB"/>
          </w:rPr>
          <w:t>,</w:t>
        </w:r>
      </w:ins>
      <w:r w:rsidR="00DA2748">
        <w:rPr>
          <w:lang w:val="en-GB"/>
        </w:rPr>
        <w:t xml:space="preserve"> the 3D-printed surface</w:t>
      </w:r>
      <w:r w:rsidR="005076B5">
        <w:rPr>
          <w:lang w:val="en-GB"/>
        </w:rPr>
        <w:t xml:space="preserve"> was removed</w:t>
      </w:r>
      <w:r w:rsidR="00DA2748">
        <w:rPr>
          <w:lang w:val="en-GB"/>
        </w:rPr>
        <w:t xml:space="preserve"> from the fresh mould</w:t>
      </w:r>
      <w:del w:id="306" w:author="Hilbert" w:date="2022-06-02T11:16:00Z">
        <w:r w:rsidR="00DA2748" w:rsidDel="00B11456">
          <w:rPr>
            <w:lang w:val="en-GB"/>
          </w:rPr>
          <w:delText xml:space="preserve">. The mould that </w:delText>
        </w:r>
        <w:r w:rsidR="007E7028" w:rsidDel="00B11456">
          <w:rPr>
            <w:lang w:val="en-GB"/>
          </w:rPr>
          <w:delText>was</w:delText>
        </w:r>
        <w:r w:rsidR="00DA2748" w:rsidDel="00B11456">
          <w:rPr>
            <w:lang w:val="en-GB"/>
          </w:rPr>
          <w:delText xml:space="preserve"> left in the petri dish</w:delText>
        </w:r>
      </w:del>
      <w:ins w:id="307" w:author="Hilbert" w:date="2022-06-02T11:16:00Z">
        <w:r w:rsidR="00B11456">
          <w:rPr>
            <w:lang w:val="en-GB"/>
          </w:rPr>
          <w:t>, after which it</w:t>
        </w:r>
      </w:ins>
      <w:r w:rsidR="00DA2748">
        <w:rPr>
          <w:lang w:val="en-GB"/>
        </w:rPr>
        <w:t xml:space="preserve"> </w:t>
      </w:r>
      <w:r w:rsidR="007E7028">
        <w:rPr>
          <w:lang w:val="en-GB"/>
        </w:rPr>
        <w:t>was</w:t>
      </w:r>
      <w:r w:rsidR="00DA2748">
        <w:rPr>
          <w:lang w:val="en-GB"/>
        </w:rPr>
        <w:t xml:space="preserve"> placed in a vacuum container </w:t>
      </w:r>
      <w:del w:id="308" w:author="Hilbert" w:date="2022-06-02T11:16:00Z">
        <w:r w:rsidR="00DA2748" w:rsidDel="00B11456">
          <w:rPr>
            <w:lang w:val="en-GB"/>
          </w:rPr>
          <w:delText xml:space="preserve">to </w:delText>
        </w:r>
      </w:del>
      <w:ins w:id="309" w:author="Hilbert" w:date="2022-06-02T11:16:00Z">
        <w:r w:rsidR="00B11456">
          <w:rPr>
            <w:lang w:val="en-GB"/>
          </w:rPr>
          <w:t xml:space="preserve">in </w:t>
        </w:r>
      </w:ins>
      <w:r w:rsidR="00DA2748">
        <w:rPr>
          <w:lang w:val="en-GB"/>
        </w:rPr>
        <w:t xml:space="preserve">which an open sample bottle containing </w:t>
      </w:r>
      <w:r w:rsidR="00695CE1">
        <w:rPr>
          <w:rFonts w:ascii="Calibri" w:hAnsi="Calibri" w:cs="Calibri"/>
          <w:lang w:val="en-GB"/>
        </w:rPr>
        <w:t xml:space="preserve">approximately </w:t>
      </w:r>
      <w:r w:rsidR="00BE6E27">
        <w:rPr>
          <w:rFonts w:ascii="Calibri" w:hAnsi="Calibri" w:cs="Calibri"/>
          <w:lang w:val="en-GB"/>
        </w:rPr>
        <w:t xml:space="preserve">3 mL of PFTS </w:t>
      </w:r>
      <w:r w:rsidR="007E7028">
        <w:rPr>
          <w:rFonts w:ascii="Calibri" w:hAnsi="Calibri" w:cs="Calibri"/>
          <w:lang w:val="en-GB"/>
        </w:rPr>
        <w:t>was</w:t>
      </w:r>
      <w:r w:rsidR="00BE6E27">
        <w:rPr>
          <w:rFonts w:ascii="Calibri" w:hAnsi="Calibri" w:cs="Calibri"/>
          <w:lang w:val="en-GB"/>
        </w:rPr>
        <w:t xml:space="preserve"> </w:t>
      </w:r>
      <w:del w:id="310" w:author="Hilbert" w:date="2022-06-02T11:16:00Z">
        <w:r w:rsidR="00BE6E27" w:rsidDel="00B11456">
          <w:rPr>
            <w:rFonts w:ascii="Calibri" w:hAnsi="Calibri" w:cs="Calibri"/>
            <w:lang w:val="en-GB"/>
          </w:rPr>
          <w:delText>added</w:delText>
        </w:r>
      </w:del>
      <w:ins w:id="311" w:author="Hilbert" w:date="2022-06-02T11:16:00Z">
        <w:r w:rsidR="00B11456">
          <w:rPr>
            <w:rFonts w:ascii="Calibri" w:hAnsi="Calibri" w:cs="Calibri"/>
            <w:lang w:val="en-GB"/>
          </w:rPr>
          <w:t>placed</w:t>
        </w:r>
      </w:ins>
      <w:r w:rsidR="00BE6E27">
        <w:rPr>
          <w:rFonts w:ascii="Calibri" w:hAnsi="Calibri" w:cs="Calibri"/>
          <w:lang w:val="en-GB"/>
        </w:rPr>
        <w:t xml:space="preserve">. The pressure </w:t>
      </w:r>
      <w:r w:rsidR="007E7028">
        <w:rPr>
          <w:rFonts w:ascii="Calibri" w:hAnsi="Calibri" w:cs="Calibri"/>
          <w:lang w:val="en-GB"/>
        </w:rPr>
        <w:t>was</w:t>
      </w:r>
      <w:r w:rsidR="00BE6E27">
        <w:rPr>
          <w:rFonts w:ascii="Calibri" w:hAnsi="Calibri" w:cs="Calibri"/>
          <w:lang w:val="en-GB"/>
        </w:rPr>
        <w:t xml:space="preserve"> reduced to </w:t>
      </w:r>
      <w:r w:rsidR="005076B5">
        <w:rPr>
          <w:rFonts w:ascii="Calibri" w:hAnsi="Calibri" w:cs="Calibri"/>
          <w:lang w:val="en-GB"/>
        </w:rPr>
        <w:t>9</w:t>
      </w:r>
      <w:r w:rsidR="00BE6E27">
        <w:rPr>
          <w:rFonts w:ascii="Calibri" w:hAnsi="Calibri" w:cs="Calibri"/>
          <w:lang w:val="en-GB"/>
        </w:rPr>
        <w:t xml:space="preserve"> mbar</w:t>
      </w:r>
      <w:r w:rsidR="005076B5">
        <w:rPr>
          <w:rFonts w:ascii="Calibri" w:hAnsi="Calibri" w:cs="Calibri"/>
          <w:lang w:val="en-GB"/>
        </w:rPr>
        <w:t>.</w:t>
      </w:r>
      <w:r w:rsidR="00BE6E27">
        <w:rPr>
          <w:rFonts w:ascii="Calibri" w:hAnsi="Calibri" w:cs="Calibri"/>
          <w:lang w:val="en-GB"/>
        </w:rPr>
        <w:t xml:space="preserve"> </w:t>
      </w:r>
      <w:r w:rsidR="00D74DE9">
        <w:rPr>
          <w:rFonts w:ascii="Calibri" w:hAnsi="Calibri" w:cs="Calibri"/>
          <w:lang w:val="en-GB"/>
        </w:rPr>
        <w:t>For the third step</w:t>
      </w:r>
      <w:r w:rsidR="00F96F65">
        <w:rPr>
          <w:rFonts w:ascii="Calibri" w:hAnsi="Calibri" w:cs="Calibri"/>
          <w:lang w:val="en-GB"/>
        </w:rPr>
        <w:t>,</w:t>
      </w:r>
      <w:r w:rsidR="00D74DE9">
        <w:rPr>
          <w:rFonts w:ascii="Calibri" w:hAnsi="Calibri" w:cs="Calibri"/>
          <w:lang w:val="en-GB"/>
        </w:rPr>
        <w:t xml:space="preserve"> the mould </w:t>
      </w:r>
      <w:r w:rsidR="007E7028">
        <w:rPr>
          <w:rFonts w:ascii="Calibri" w:hAnsi="Calibri" w:cs="Calibri"/>
          <w:lang w:val="en-GB"/>
        </w:rPr>
        <w:t>was</w:t>
      </w:r>
      <w:r w:rsidR="00D74DE9">
        <w:rPr>
          <w:rFonts w:ascii="Calibri" w:hAnsi="Calibri" w:cs="Calibri"/>
          <w:lang w:val="en-GB"/>
        </w:rPr>
        <w:t xml:space="preserve"> taken from the vacuum container. </w:t>
      </w:r>
      <w:proofErr w:type="spellStart"/>
      <w:r w:rsidR="00D74DE9">
        <w:rPr>
          <w:rFonts w:ascii="Calibri" w:hAnsi="Calibri" w:cs="Calibri"/>
          <w:lang w:val="en-GB"/>
        </w:rPr>
        <w:t>Ecoflex</w:t>
      </w:r>
      <w:proofErr w:type="spellEnd"/>
      <w:r w:rsidR="00D74DE9">
        <w:rPr>
          <w:rFonts w:ascii="Calibri" w:hAnsi="Calibri" w:cs="Calibri"/>
          <w:lang w:val="en-GB"/>
        </w:rPr>
        <w:t xml:space="preserve"> </w:t>
      </w:r>
      <w:r w:rsidR="007E7028">
        <w:rPr>
          <w:rFonts w:ascii="Calibri" w:hAnsi="Calibri" w:cs="Calibri"/>
          <w:lang w:val="en-GB"/>
        </w:rPr>
        <w:t>was</w:t>
      </w:r>
      <w:r w:rsidR="00D74DE9">
        <w:rPr>
          <w:rFonts w:ascii="Calibri" w:hAnsi="Calibri" w:cs="Calibri"/>
          <w:lang w:val="en-GB"/>
        </w:rPr>
        <w:t xml:space="preserve"> prepared in a mixing cup (1:1)</w:t>
      </w:r>
      <w:ins w:id="312" w:author="Hilbert" w:date="2022-06-02T11:17:00Z">
        <w:r w:rsidR="00B11456">
          <w:rPr>
            <w:rFonts w:ascii="Calibri" w:hAnsi="Calibri" w:cs="Calibri"/>
            <w:lang w:val="en-GB"/>
          </w:rPr>
          <w:t>,</w:t>
        </w:r>
      </w:ins>
      <w:r w:rsidR="00F96F65">
        <w:rPr>
          <w:rFonts w:ascii="Calibri" w:hAnsi="Calibri" w:cs="Calibri"/>
          <w:lang w:val="en-GB"/>
        </w:rPr>
        <w:t xml:space="preserve"> and</w:t>
      </w:r>
      <w:r w:rsidR="00D74DE9">
        <w:rPr>
          <w:rFonts w:ascii="Calibri" w:hAnsi="Calibri" w:cs="Calibri"/>
          <w:lang w:val="en-GB"/>
        </w:rPr>
        <w:t xml:space="preserve"> the mould </w:t>
      </w:r>
      <w:r w:rsidR="007E7028">
        <w:rPr>
          <w:rFonts w:ascii="Calibri" w:hAnsi="Calibri" w:cs="Calibri"/>
          <w:lang w:val="en-GB"/>
        </w:rPr>
        <w:t>was</w:t>
      </w:r>
      <w:r w:rsidR="00D74DE9">
        <w:rPr>
          <w:rFonts w:ascii="Calibri" w:hAnsi="Calibri" w:cs="Calibri"/>
          <w:lang w:val="en-GB"/>
        </w:rPr>
        <w:t xml:space="preserve"> filled with </w:t>
      </w:r>
      <w:proofErr w:type="spellStart"/>
      <w:r w:rsidR="00D74DE9">
        <w:rPr>
          <w:rFonts w:ascii="Calibri" w:hAnsi="Calibri" w:cs="Calibri"/>
          <w:lang w:val="en-GB"/>
        </w:rPr>
        <w:t>Ecoflex</w:t>
      </w:r>
      <w:proofErr w:type="spellEnd"/>
      <w:r w:rsidR="00D74DE9">
        <w:rPr>
          <w:rFonts w:ascii="Calibri" w:hAnsi="Calibri" w:cs="Calibri"/>
          <w:lang w:val="en-GB"/>
        </w:rPr>
        <w:t xml:space="preserve"> after thoroughly stirring. The filled mould </w:t>
      </w:r>
      <w:r w:rsidR="007E7028">
        <w:rPr>
          <w:rFonts w:ascii="Calibri" w:hAnsi="Calibri" w:cs="Calibri"/>
          <w:lang w:val="en-GB"/>
        </w:rPr>
        <w:t>was</w:t>
      </w:r>
      <w:r w:rsidR="00D74DE9">
        <w:rPr>
          <w:rFonts w:ascii="Calibri" w:hAnsi="Calibri" w:cs="Calibri"/>
          <w:lang w:val="en-GB"/>
        </w:rPr>
        <w:t xml:space="preserve"> degassed again to allow escape of trapped air bubbles</w:t>
      </w:r>
      <w:r w:rsidR="00F96F65">
        <w:rPr>
          <w:rFonts w:ascii="Calibri" w:hAnsi="Calibri" w:cs="Calibri"/>
          <w:lang w:val="en-GB"/>
        </w:rPr>
        <w:t xml:space="preserve"> in</w:t>
      </w:r>
      <w:r w:rsidR="00D74DE9">
        <w:rPr>
          <w:rFonts w:ascii="Calibri" w:hAnsi="Calibri" w:cs="Calibri"/>
          <w:lang w:val="en-GB"/>
        </w:rPr>
        <w:t xml:space="preserve"> the</w:t>
      </w:r>
      <w:r w:rsidR="00F96F65">
        <w:rPr>
          <w:rFonts w:ascii="Calibri" w:hAnsi="Calibri" w:cs="Calibri"/>
          <w:lang w:val="en-GB"/>
        </w:rPr>
        <w:t xml:space="preserve"> mould</w:t>
      </w:r>
      <w:r w:rsidR="00D74DE9">
        <w:rPr>
          <w:rFonts w:ascii="Calibri" w:hAnsi="Calibri" w:cs="Calibri"/>
          <w:lang w:val="en-GB"/>
        </w:rPr>
        <w:t xml:space="preserve"> </w:t>
      </w:r>
      <w:r w:rsidR="00F96F65">
        <w:rPr>
          <w:rFonts w:ascii="Calibri" w:hAnsi="Calibri" w:cs="Calibri"/>
          <w:lang w:val="en-GB"/>
        </w:rPr>
        <w:t>aided by</w:t>
      </w:r>
      <w:r w:rsidR="00984ADC">
        <w:rPr>
          <w:rFonts w:ascii="Calibri" w:hAnsi="Calibri" w:cs="Calibri"/>
          <w:lang w:val="en-GB"/>
        </w:rPr>
        <w:t xml:space="preserve"> a small spatula. After all</w:t>
      </w:r>
      <w:r w:rsidR="00695CE1">
        <w:rPr>
          <w:rFonts w:ascii="Calibri" w:hAnsi="Calibri" w:cs="Calibri"/>
          <w:lang w:val="en-GB"/>
        </w:rPr>
        <w:t xml:space="preserve"> </w:t>
      </w:r>
      <w:r w:rsidR="00984ADC">
        <w:rPr>
          <w:rFonts w:ascii="Calibri" w:hAnsi="Calibri" w:cs="Calibri"/>
          <w:lang w:val="en-GB"/>
        </w:rPr>
        <w:t xml:space="preserve">bubbles </w:t>
      </w:r>
      <w:r w:rsidR="00695CE1">
        <w:rPr>
          <w:rFonts w:ascii="Calibri" w:hAnsi="Calibri" w:cs="Calibri"/>
          <w:lang w:val="en-GB"/>
        </w:rPr>
        <w:t>we</w:t>
      </w:r>
      <w:r w:rsidR="00984ADC">
        <w:rPr>
          <w:rFonts w:ascii="Calibri" w:hAnsi="Calibri" w:cs="Calibri"/>
          <w:lang w:val="en-GB"/>
        </w:rPr>
        <w:t xml:space="preserve">re removed </w:t>
      </w:r>
      <w:r w:rsidR="00F96F65">
        <w:rPr>
          <w:rFonts w:ascii="Calibri" w:hAnsi="Calibri" w:cs="Calibri"/>
          <w:lang w:val="en-GB"/>
        </w:rPr>
        <w:t>the sample</w:t>
      </w:r>
      <w:r w:rsidR="00984ADC">
        <w:rPr>
          <w:rFonts w:ascii="Calibri" w:hAnsi="Calibri" w:cs="Calibri"/>
          <w:lang w:val="en-GB"/>
        </w:rPr>
        <w:t xml:space="preserve"> </w:t>
      </w:r>
      <w:r w:rsidR="007E7028">
        <w:rPr>
          <w:rFonts w:ascii="Calibri" w:hAnsi="Calibri" w:cs="Calibri"/>
          <w:lang w:val="en-GB"/>
        </w:rPr>
        <w:t>was</w:t>
      </w:r>
      <w:r w:rsidR="00984ADC">
        <w:rPr>
          <w:rFonts w:ascii="Calibri" w:hAnsi="Calibri" w:cs="Calibri"/>
          <w:lang w:val="en-GB"/>
        </w:rPr>
        <w:t xml:space="preserve"> put in an oven at 50°C for 4 hours to cure the </w:t>
      </w:r>
      <w:proofErr w:type="spellStart"/>
      <w:r w:rsidR="00984ADC">
        <w:rPr>
          <w:rFonts w:ascii="Calibri" w:hAnsi="Calibri" w:cs="Calibri"/>
          <w:lang w:val="en-GB"/>
        </w:rPr>
        <w:t>Ecoflex</w:t>
      </w:r>
      <w:proofErr w:type="spellEnd"/>
      <w:r w:rsidR="00984ADC">
        <w:rPr>
          <w:rFonts w:ascii="Calibri" w:hAnsi="Calibri" w:cs="Calibri"/>
          <w:lang w:val="en-GB"/>
        </w:rPr>
        <w:t xml:space="preserve">. </w:t>
      </w:r>
      <w:del w:id="313" w:author="Hilbert" w:date="2022-06-02T11:17:00Z">
        <w:r w:rsidR="00A34D2D" w:rsidDel="00B11456">
          <w:rPr>
            <w:lang w:val="en-GB"/>
          </w:rPr>
          <w:delText xml:space="preserve">The final step </w:delText>
        </w:r>
        <w:r w:rsidR="00695CE1" w:rsidDel="00B11456">
          <w:rPr>
            <w:lang w:val="en-GB"/>
          </w:rPr>
          <w:delText>was</w:delText>
        </w:r>
        <w:r w:rsidR="00A34D2D" w:rsidDel="00B11456">
          <w:rPr>
            <w:lang w:val="en-GB"/>
          </w:rPr>
          <w:delText xml:space="preserve"> </w:delText>
        </w:r>
        <w:r w:rsidR="00695CE1" w:rsidDel="00B11456">
          <w:rPr>
            <w:lang w:val="en-GB"/>
          </w:rPr>
          <w:delText>taking</w:delText>
        </w:r>
        <w:r w:rsidR="00A34D2D" w:rsidDel="00B11456">
          <w:rPr>
            <w:lang w:val="en-GB"/>
          </w:rPr>
          <w:delText xml:space="preserve"> a</w:delText>
        </w:r>
        <w:r w:rsidR="00695CE1" w:rsidDel="00B11456">
          <w:rPr>
            <w:lang w:val="en-GB"/>
          </w:rPr>
          <w:delText>n</w:delText>
        </w:r>
        <w:r w:rsidR="009B2389" w:rsidDel="00B11456">
          <w:rPr>
            <w:lang w:val="en-GB"/>
          </w:rPr>
          <w:delText xml:space="preserve"> </w:delText>
        </w:r>
        <w:r w:rsidR="00601A1B" w:rsidDel="00B11456">
          <w:rPr>
            <w:lang w:val="en-GB"/>
          </w:rPr>
          <w:delText>Ecoflex</w:delText>
        </w:r>
        <w:r w:rsidR="00A34D2D" w:rsidDel="00B11456">
          <w:rPr>
            <w:lang w:val="en-GB"/>
          </w:rPr>
          <w:delText xml:space="preserve"> mould from the </w:delText>
        </w:r>
        <w:r w:rsidR="00601A1B" w:rsidDel="00B11456">
          <w:rPr>
            <w:lang w:val="en-GB"/>
          </w:rPr>
          <w:delText>Dragonskin</w:delText>
        </w:r>
        <w:r w:rsidR="00A34D2D" w:rsidDel="00B11456">
          <w:rPr>
            <w:lang w:val="en-GB"/>
          </w:rPr>
          <w:delText xml:space="preserve"> mould</w:delText>
        </w:r>
        <w:r w:rsidR="009B2389" w:rsidDel="00B11456">
          <w:rPr>
            <w:lang w:val="en-GB"/>
          </w:rPr>
          <w:delText xml:space="preserve">. </w:delText>
        </w:r>
      </w:del>
      <w:r w:rsidR="00F96F65">
        <w:rPr>
          <w:lang w:val="en-GB"/>
        </w:rPr>
        <w:t>Finally</w:t>
      </w:r>
      <w:ins w:id="314" w:author="Hilbert" w:date="2022-06-02T11:17:00Z">
        <w:r w:rsidR="00B11456">
          <w:rPr>
            <w:lang w:val="en-GB"/>
          </w:rPr>
          <w:t>,</w:t>
        </w:r>
      </w:ins>
      <w:r w:rsidR="00F96F65">
        <w:rPr>
          <w:lang w:val="en-GB"/>
        </w:rPr>
        <w:t xml:space="preserve"> the </w:t>
      </w:r>
      <w:proofErr w:type="spellStart"/>
      <w:r w:rsidR="00F96F65">
        <w:rPr>
          <w:lang w:val="en-GB"/>
        </w:rPr>
        <w:t>Ecoflex</w:t>
      </w:r>
      <w:proofErr w:type="spellEnd"/>
      <w:r w:rsidR="00F96F65">
        <w:rPr>
          <w:lang w:val="en-GB"/>
        </w:rPr>
        <w:t xml:space="preserve"> image was peeled out of the negative mould.</w:t>
      </w:r>
      <w:r w:rsidR="00A12B15">
        <w:rPr>
          <w:lang w:val="en-GB"/>
        </w:rPr>
        <w:t xml:space="preserve"> </w:t>
      </w:r>
      <w:del w:id="315" w:author="Hilbert" w:date="2022-06-02T11:17:00Z">
        <w:r w:rsidR="00984ADC" w:rsidDel="00B11456">
          <w:rPr>
            <w:lang w:val="en-GB"/>
          </w:rPr>
          <w:delText>The figure below show</w:delText>
        </w:r>
        <w:r w:rsidR="00B1454F" w:rsidDel="00B11456">
          <w:rPr>
            <w:lang w:val="en-GB"/>
          </w:rPr>
          <w:delText>s</w:delText>
        </w:r>
        <w:r w:rsidR="00984ADC" w:rsidDel="00B11456">
          <w:rPr>
            <w:lang w:val="en-GB"/>
          </w:rPr>
          <w:delText xml:space="preserve"> a schematic view of the process.</w:delText>
        </w:r>
      </w:del>
    </w:p>
    <w:p w14:paraId="2E777B45" w14:textId="3EF6452E" w:rsidR="00984ADC" w:rsidRDefault="00984ADC" w:rsidP="00984ADC">
      <w:pPr>
        <w:jc w:val="both"/>
        <w:rPr>
          <w:rFonts w:asciiTheme="majorHAnsi" w:eastAsiaTheme="majorEastAsia" w:hAnsiTheme="majorHAnsi" w:cstheme="majorBidi"/>
          <w:color w:val="2E74B5" w:themeColor="accent1" w:themeShade="BF"/>
          <w:sz w:val="26"/>
          <w:szCs w:val="26"/>
          <w:lang w:val="en-GB"/>
        </w:rPr>
      </w:pPr>
      <w:r>
        <w:rPr>
          <w:noProof/>
          <w:lang w:val="en-US"/>
        </w:rPr>
        <w:drawing>
          <wp:anchor distT="0" distB="0" distL="114300" distR="114300" simplePos="0" relativeHeight="251631104" behindDoc="0" locked="0" layoutInCell="1" allowOverlap="1" wp14:anchorId="57EB3978" wp14:editId="3C6465A5">
            <wp:simplePos x="0" y="0"/>
            <wp:positionH relativeFrom="margin">
              <wp:align>center</wp:align>
            </wp:positionH>
            <wp:positionV relativeFrom="paragraph">
              <wp:posOffset>274589</wp:posOffset>
            </wp:positionV>
            <wp:extent cx="4160520" cy="2186940"/>
            <wp:effectExtent l="0" t="0" r="0" b="381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60520" cy="2186940"/>
                    </a:xfrm>
                    <a:prstGeom prst="rect">
                      <a:avLst/>
                    </a:prstGeom>
                  </pic:spPr>
                </pic:pic>
              </a:graphicData>
            </a:graphic>
            <wp14:sizeRelH relativeFrom="margin">
              <wp14:pctWidth>0</wp14:pctWidth>
            </wp14:sizeRelH>
            <wp14:sizeRelV relativeFrom="margin">
              <wp14:pctHeight>0</wp14:pctHeight>
            </wp14:sizeRelV>
          </wp:anchor>
        </w:drawing>
      </w:r>
    </w:p>
    <w:p w14:paraId="192898E8" w14:textId="28060D56" w:rsidR="00984ADC" w:rsidRDefault="003C6E5A">
      <w:pPr>
        <w:rPr>
          <w:rFonts w:asciiTheme="majorHAnsi" w:eastAsiaTheme="majorEastAsia" w:hAnsiTheme="majorHAnsi" w:cstheme="majorBidi"/>
          <w:color w:val="2E74B5" w:themeColor="accent1" w:themeShade="BF"/>
          <w:sz w:val="26"/>
          <w:szCs w:val="26"/>
          <w:lang w:val="en-GB"/>
        </w:rPr>
      </w:pPr>
      <w:r>
        <w:rPr>
          <w:noProof/>
          <w:lang w:val="en-US"/>
        </w:rPr>
        <mc:AlternateContent>
          <mc:Choice Requires="wps">
            <w:drawing>
              <wp:anchor distT="0" distB="0" distL="114300" distR="114300" simplePos="0" relativeHeight="251661312" behindDoc="0" locked="0" layoutInCell="1" allowOverlap="1" wp14:anchorId="3BB0A6D9" wp14:editId="48F2DC9B">
                <wp:simplePos x="0" y="0"/>
                <wp:positionH relativeFrom="margin">
                  <wp:align>center</wp:align>
                </wp:positionH>
                <wp:positionV relativeFrom="paragraph">
                  <wp:posOffset>2216150</wp:posOffset>
                </wp:positionV>
                <wp:extent cx="5756275" cy="990600"/>
                <wp:effectExtent l="0" t="0" r="0" b="0"/>
                <wp:wrapTopAndBottom/>
                <wp:docPr id="28" name="Tekstvak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990600"/>
                        </a:xfrm>
                        <a:prstGeom prst="rect">
                          <a:avLst/>
                        </a:prstGeom>
                        <a:solidFill>
                          <a:prstClr val="white"/>
                        </a:solidFill>
                        <a:ln>
                          <a:noFill/>
                        </a:ln>
                      </wps:spPr>
                      <wps:txbx>
                        <w:txbxContent>
                          <w:p w14:paraId="1B6769CB" w14:textId="1BF70AD1" w:rsidR="00087499" w:rsidRPr="008C56C6" w:rsidRDefault="00087499" w:rsidP="00283D86">
                            <w:pPr>
                              <w:pStyle w:val="Caption"/>
                              <w:jc w:val="both"/>
                              <w:rPr>
                                <w:noProof/>
                                <w:lang w:val="en-US"/>
                              </w:rPr>
                            </w:pPr>
                            <w:r w:rsidRPr="008C56C6">
                              <w:rPr>
                                <w:lang w:val="en-US"/>
                              </w:rPr>
                              <w:t xml:space="preserve">Figure </w:t>
                            </w:r>
                            <w:r>
                              <w:fldChar w:fldCharType="begin"/>
                            </w:r>
                            <w:r w:rsidRPr="008C56C6">
                              <w:rPr>
                                <w:lang w:val="en-US"/>
                              </w:rPr>
                              <w:instrText xml:space="preserve"> SEQ Figure \* ARABIC </w:instrText>
                            </w:r>
                            <w:r>
                              <w:fldChar w:fldCharType="separate"/>
                            </w:r>
                            <w:r>
                              <w:rPr>
                                <w:noProof/>
                                <w:lang w:val="en-US"/>
                              </w:rPr>
                              <w:t>2</w:t>
                            </w:r>
                            <w:r>
                              <w:fldChar w:fldCharType="end"/>
                            </w:r>
                            <w:r w:rsidRPr="008C56C6">
                              <w:rPr>
                                <w:lang w:val="en-US"/>
                              </w:rPr>
                              <w:t xml:space="preserve"> : Double-</w:t>
                            </w:r>
                            <w:proofErr w:type="spellStart"/>
                            <w:r w:rsidRPr="008C56C6">
                              <w:rPr>
                                <w:lang w:val="en-US"/>
                              </w:rPr>
                              <w:t>moulding</w:t>
                            </w:r>
                            <w:proofErr w:type="spellEnd"/>
                            <w:r w:rsidRPr="008C56C6">
                              <w:rPr>
                                <w:lang w:val="en-US"/>
                              </w:rPr>
                              <w:t xml:space="preserve"> procedure of a patterned surface, using a 3D-printer with clear resin, </w:t>
                            </w:r>
                            <w:proofErr w:type="spellStart"/>
                            <w:r>
                              <w:rPr>
                                <w:lang w:val="en-US"/>
                              </w:rPr>
                              <w:t>Dragonskin</w:t>
                            </w:r>
                            <w:proofErr w:type="spellEnd"/>
                            <w:r w:rsidRPr="008C56C6">
                              <w:rPr>
                                <w:lang w:val="en-US"/>
                              </w:rPr>
                              <w:t xml:space="preserve"> 30 for the first </w:t>
                            </w:r>
                            <w:proofErr w:type="spellStart"/>
                            <w:r w:rsidRPr="008C56C6">
                              <w:rPr>
                                <w:lang w:val="en-US"/>
                              </w:rPr>
                              <w:t>mould</w:t>
                            </w:r>
                            <w:proofErr w:type="spellEnd"/>
                            <w:r w:rsidRPr="008C56C6">
                              <w:rPr>
                                <w:lang w:val="en-US"/>
                              </w:rPr>
                              <w:t xml:space="preserve"> and </w:t>
                            </w:r>
                            <w:proofErr w:type="spellStart"/>
                            <w:r>
                              <w:rPr>
                                <w:lang w:val="en-US"/>
                              </w:rPr>
                              <w:t>Ecoflex</w:t>
                            </w:r>
                            <w:proofErr w:type="spellEnd"/>
                            <w:r>
                              <w:rPr>
                                <w:lang w:val="en-US"/>
                              </w:rPr>
                              <w:t xml:space="preserve"> 0030</w:t>
                            </w:r>
                            <w:r w:rsidRPr="008C56C6">
                              <w:rPr>
                                <w:lang w:val="en-US"/>
                              </w:rPr>
                              <w:t xml:space="preserve"> for the final result</w:t>
                            </w:r>
                            <w:r>
                              <w:rPr>
                                <w:lang w:val="en-US"/>
                              </w:rPr>
                              <w:t xml:space="preserve"> using the following steps. </w:t>
                            </w:r>
                            <w:ins w:id="316" w:author="Berg, Million van den" w:date="2022-06-06T10:10:00Z">
                              <w:r>
                                <w:rPr>
                                  <w:lang w:val="en-US"/>
                                </w:rPr>
                                <w:br/>
                              </w:r>
                            </w:ins>
                            <w:r>
                              <w:rPr>
                                <w:lang w:val="en-US"/>
                              </w:rPr>
                              <w:t xml:space="preserve">1: Apply </w:t>
                            </w:r>
                            <w:proofErr w:type="spellStart"/>
                            <w:r>
                              <w:rPr>
                                <w:lang w:val="en-US"/>
                              </w:rPr>
                              <w:t>Dragonskin</w:t>
                            </w:r>
                            <w:proofErr w:type="spellEnd"/>
                            <w:r>
                              <w:rPr>
                                <w:lang w:val="en-US"/>
                              </w:rPr>
                              <w:t xml:space="preserve"> to the 3D-printed sample to obtain the first </w:t>
                            </w:r>
                            <w:proofErr w:type="spellStart"/>
                            <w:r>
                              <w:rPr>
                                <w:lang w:val="en-US"/>
                              </w:rPr>
                              <w:t>mould</w:t>
                            </w:r>
                            <w:proofErr w:type="spellEnd"/>
                            <w:r>
                              <w:rPr>
                                <w:lang w:val="en-US"/>
                              </w:rPr>
                              <w:t xml:space="preserve">. 2: Remove the 3D-printed surface from the </w:t>
                            </w:r>
                            <w:proofErr w:type="spellStart"/>
                            <w:r>
                              <w:rPr>
                                <w:lang w:val="en-US"/>
                              </w:rPr>
                              <w:t>Dragonskin</w:t>
                            </w:r>
                            <w:proofErr w:type="spellEnd"/>
                            <w:r>
                              <w:rPr>
                                <w:lang w:val="en-US"/>
                              </w:rPr>
                              <w:t xml:space="preserve"> negative </w:t>
                            </w:r>
                            <w:proofErr w:type="spellStart"/>
                            <w:r>
                              <w:rPr>
                                <w:lang w:val="en-US"/>
                              </w:rPr>
                              <w:t>mould</w:t>
                            </w:r>
                            <w:proofErr w:type="spellEnd"/>
                            <w:r>
                              <w:rPr>
                                <w:lang w:val="en-US"/>
                              </w:rPr>
                              <w:t xml:space="preserve">. A monolayer of </w:t>
                            </w:r>
                            <w:proofErr w:type="spellStart"/>
                            <w:r>
                              <w:rPr>
                                <w:lang w:val="en-US"/>
                              </w:rPr>
                              <w:t>perfluorodecyltrichlorosilane</w:t>
                            </w:r>
                            <w:proofErr w:type="spellEnd"/>
                            <w:r>
                              <w:rPr>
                                <w:lang w:val="en-US"/>
                              </w:rPr>
                              <w:t xml:space="preserve"> is applied to prevent sticking in the next steps. 3: Apply </w:t>
                            </w:r>
                            <w:proofErr w:type="spellStart"/>
                            <w:r>
                              <w:rPr>
                                <w:lang w:val="en-US"/>
                              </w:rPr>
                              <w:t>Ecoflex</w:t>
                            </w:r>
                            <w:proofErr w:type="spellEnd"/>
                            <w:r>
                              <w:rPr>
                                <w:lang w:val="en-US"/>
                              </w:rPr>
                              <w:t xml:space="preserve"> to the </w:t>
                            </w:r>
                            <w:proofErr w:type="spellStart"/>
                            <w:r>
                              <w:rPr>
                                <w:lang w:val="en-US"/>
                              </w:rPr>
                              <w:t>Dragonskin</w:t>
                            </w:r>
                            <w:proofErr w:type="spellEnd"/>
                            <w:r>
                              <w:rPr>
                                <w:lang w:val="en-US"/>
                              </w:rPr>
                              <w:t xml:space="preserve"> negative </w:t>
                            </w:r>
                            <w:proofErr w:type="spellStart"/>
                            <w:r>
                              <w:rPr>
                                <w:lang w:val="en-US"/>
                              </w:rPr>
                              <w:t>mould</w:t>
                            </w:r>
                            <w:proofErr w:type="spellEnd"/>
                            <w:r>
                              <w:rPr>
                                <w:lang w:val="en-US"/>
                              </w:rPr>
                              <w:t xml:space="preserve"> to obtain the </w:t>
                            </w:r>
                            <w:proofErr w:type="spellStart"/>
                            <w:r>
                              <w:rPr>
                                <w:lang w:val="en-US"/>
                              </w:rPr>
                              <w:t>Ecoflex</w:t>
                            </w:r>
                            <w:proofErr w:type="spellEnd"/>
                            <w:r>
                              <w:rPr>
                                <w:lang w:val="en-US"/>
                              </w:rPr>
                              <w:t xml:space="preserve"> sample. 4: Remove the sample from the </w:t>
                            </w:r>
                            <w:proofErr w:type="spellStart"/>
                            <w:r>
                              <w:rPr>
                                <w:lang w:val="en-US"/>
                              </w:rPr>
                              <w:t>Dragonskin</w:t>
                            </w:r>
                            <w:proofErr w:type="spellEnd"/>
                            <w:r>
                              <w:rPr>
                                <w:lang w:val="en-US"/>
                              </w:rPr>
                              <w:t xml:space="preserve"> </w:t>
                            </w:r>
                            <w:proofErr w:type="spellStart"/>
                            <w:r>
                              <w:rPr>
                                <w:lang w:val="en-US"/>
                              </w:rPr>
                              <w:t>mould</w:t>
                            </w:r>
                            <w:proofErr w:type="spellEnd"/>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vak 28" o:spid="_x0000_s1026" type="#_x0000_t202" style="position:absolute;margin-left:0;margin-top:174.5pt;width:453.25pt;height:7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" stroked="f">
                <v:path arrowok="t"/>
                <v:textbox inset="0,0,0,0">
                  <w:txbxContent>
                    <w:p w14:paraId="1B6769CB" w14:textId="1BF70AD1" w:rsidR="00087499" w:rsidRPr="008C56C6" w:rsidRDefault="00087499" w:rsidP="00283D86">
                      <w:pPr>
                        <w:pStyle w:val="Caption"/>
                        <w:jc w:val="both"/>
                        <w:rPr>
                          <w:noProof/>
                          <w:lang w:val="en-US"/>
                        </w:rPr>
                      </w:pPr>
                      <w:r w:rsidRPr="008C56C6">
                        <w:rPr>
                          <w:lang w:val="en-US"/>
                        </w:rPr>
                        <w:t xml:space="preserve">Figure </w:t>
                      </w:r>
                      <w:r>
                        <w:fldChar w:fldCharType="begin"/>
                      </w:r>
                      <w:r w:rsidRPr="008C56C6">
                        <w:rPr>
                          <w:lang w:val="en-US"/>
                        </w:rPr>
                        <w:instrText xml:space="preserve"> SEQ Figure \* ARABIC </w:instrText>
                      </w:r>
                      <w:r>
                        <w:fldChar w:fldCharType="separate"/>
                      </w:r>
                      <w:r>
                        <w:rPr>
                          <w:noProof/>
                          <w:lang w:val="en-US"/>
                        </w:rPr>
                        <w:t>2</w:t>
                      </w:r>
                      <w:r>
                        <w:fldChar w:fldCharType="end"/>
                      </w:r>
                      <w:r w:rsidRPr="008C56C6">
                        <w:rPr>
                          <w:lang w:val="en-US"/>
                        </w:rPr>
                        <w:t xml:space="preserve"> : Double-</w:t>
                      </w:r>
                      <w:proofErr w:type="spellStart"/>
                      <w:r w:rsidRPr="008C56C6">
                        <w:rPr>
                          <w:lang w:val="en-US"/>
                        </w:rPr>
                        <w:t>moulding</w:t>
                      </w:r>
                      <w:proofErr w:type="spellEnd"/>
                      <w:r w:rsidRPr="008C56C6">
                        <w:rPr>
                          <w:lang w:val="en-US"/>
                        </w:rPr>
                        <w:t xml:space="preserve"> procedure of a patterned surface, using a 3D-printer with clear resin, </w:t>
                      </w:r>
                      <w:proofErr w:type="spellStart"/>
                      <w:r>
                        <w:rPr>
                          <w:lang w:val="en-US"/>
                        </w:rPr>
                        <w:t>Dragonskin</w:t>
                      </w:r>
                      <w:proofErr w:type="spellEnd"/>
                      <w:r w:rsidRPr="008C56C6">
                        <w:rPr>
                          <w:lang w:val="en-US"/>
                        </w:rPr>
                        <w:t xml:space="preserve"> 30 for the first </w:t>
                      </w:r>
                      <w:proofErr w:type="spellStart"/>
                      <w:r w:rsidRPr="008C56C6">
                        <w:rPr>
                          <w:lang w:val="en-US"/>
                        </w:rPr>
                        <w:t>mould</w:t>
                      </w:r>
                      <w:proofErr w:type="spellEnd"/>
                      <w:r w:rsidRPr="008C56C6">
                        <w:rPr>
                          <w:lang w:val="en-US"/>
                        </w:rPr>
                        <w:t xml:space="preserve"> and </w:t>
                      </w:r>
                      <w:proofErr w:type="spellStart"/>
                      <w:r>
                        <w:rPr>
                          <w:lang w:val="en-US"/>
                        </w:rPr>
                        <w:t>Ecoflex</w:t>
                      </w:r>
                      <w:proofErr w:type="spellEnd"/>
                      <w:r>
                        <w:rPr>
                          <w:lang w:val="en-US"/>
                        </w:rPr>
                        <w:t xml:space="preserve"> 0030</w:t>
                      </w:r>
                      <w:r w:rsidRPr="008C56C6">
                        <w:rPr>
                          <w:lang w:val="en-US"/>
                        </w:rPr>
                        <w:t xml:space="preserve"> for the final result</w:t>
                      </w:r>
                      <w:r>
                        <w:rPr>
                          <w:lang w:val="en-US"/>
                        </w:rPr>
                        <w:t xml:space="preserve"> using the following steps. </w:t>
                      </w:r>
                      <w:ins w:id="317" w:author="Berg, Million van den" w:date="2022-06-06T10:10:00Z">
                        <w:r>
                          <w:rPr>
                            <w:lang w:val="en-US"/>
                          </w:rPr>
                          <w:br/>
                        </w:r>
                      </w:ins>
                      <w:r>
                        <w:rPr>
                          <w:lang w:val="en-US"/>
                        </w:rPr>
                        <w:t xml:space="preserve">1: Apply </w:t>
                      </w:r>
                      <w:proofErr w:type="spellStart"/>
                      <w:r>
                        <w:rPr>
                          <w:lang w:val="en-US"/>
                        </w:rPr>
                        <w:t>Dragonskin</w:t>
                      </w:r>
                      <w:proofErr w:type="spellEnd"/>
                      <w:r>
                        <w:rPr>
                          <w:lang w:val="en-US"/>
                        </w:rPr>
                        <w:t xml:space="preserve"> to the 3D-printed sample to obtain the first </w:t>
                      </w:r>
                      <w:proofErr w:type="spellStart"/>
                      <w:r>
                        <w:rPr>
                          <w:lang w:val="en-US"/>
                        </w:rPr>
                        <w:t>mould</w:t>
                      </w:r>
                      <w:proofErr w:type="spellEnd"/>
                      <w:r>
                        <w:rPr>
                          <w:lang w:val="en-US"/>
                        </w:rPr>
                        <w:t xml:space="preserve">. 2: Remove the 3D-printed surface from the </w:t>
                      </w:r>
                      <w:proofErr w:type="spellStart"/>
                      <w:r>
                        <w:rPr>
                          <w:lang w:val="en-US"/>
                        </w:rPr>
                        <w:t>Dragonskin</w:t>
                      </w:r>
                      <w:proofErr w:type="spellEnd"/>
                      <w:r>
                        <w:rPr>
                          <w:lang w:val="en-US"/>
                        </w:rPr>
                        <w:t xml:space="preserve"> negative </w:t>
                      </w:r>
                      <w:proofErr w:type="spellStart"/>
                      <w:r>
                        <w:rPr>
                          <w:lang w:val="en-US"/>
                        </w:rPr>
                        <w:t>mould</w:t>
                      </w:r>
                      <w:proofErr w:type="spellEnd"/>
                      <w:r>
                        <w:rPr>
                          <w:lang w:val="en-US"/>
                        </w:rPr>
                        <w:t xml:space="preserve">. A monolayer of </w:t>
                      </w:r>
                      <w:proofErr w:type="spellStart"/>
                      <w:r>
                        <w:rPr>
                          <w:lang w:val="en-US"/>
                        </w:rPr>
                        <w:t>perfluorodecyltrichlorosilane</w:t>
                      </w:r>
                      <w:proofErr w:type="spellEnd"/>
                      <w:r>
                        <w:rPr>
                          <w:lang w:val="en-US"/>
                        </w:rPr>
                        <w:t xml:space="preserve"> is applied to prevent sticking in the next steps. 3: Apply </w:t>
                      </w:r>
                      <w:proofErr w:type="spellStart"/>
                      <w:r>
                        <w:rPr>
                          <w:lang w:val="en-US"/>
                        </w:rPr>
                        <w:t>Ecoflex</w:t>
                      </w:r>
                      <w:proofErr w:type="spellEnd"/>
                      <w:r>
                        <w:rPr>
                          <w:lang w:val="en-US"/>
                        </w:rPr>
                        <w:t xml:space="preserve"> to the </w:t>
                      </w:r>
                      <w:proofErr w:type="spellStart"/>
                      <w:r>
                        <w:rPr>
                          <w:lang w:val="en-US"/>
                        </w:rPr>
                        <w:t>Dragonskin</w:t>
                      </w:r>
                      <w:proofErr w:type="spellEnd"/>
                      <w:r>
                        <w:rPr>
                          <w:lang w:val="en-US"/>
                        </w:rPr>
                        <w:t xml:space="preserve"> negative </w:t>
                      </w:r>
                      <w:proofErr w:type="spellStart"/>
                      <w:r>
                        <w:rPr>
                          <w:lang w:val="en-US"/>
                        </w:rPr>
                        <w:t>mould</w:t>
                      </w:r>
                      <w:proofErr w:type="spellEnd"/>
                      <w:r>
                        <w:rPr>
                          <w:lang w:val="en-US"/>
                        </w:rPr>
                        <w:t xml:space="preserve"> to obtain the </w:t>
                      </w:r>
                      <w:proofErr w:type="spellStart"/>
                      <w:r>
                        <w:rPr>
                          <w:lang w:val="en-US"/>
                        </w:rPr>
                        <w:t>Ecoflex</w:t>
                      </w:r>
                      <w:proofErr w:type="spellEnd"/>
                      <w:r>
                        <w:rPr>
                          <w:lang w:val="en-US"/>
                        </w:rPr>
                        <w:t xml:space="preserve"> sample. 4: Remove the sample from the </w:t>
                      </w:r>
                      <w:proofErr w:type="spellStart"/>
                      <w:r>
                        <w:rPr>
                          <w:lang w:val="en-US"/>
                        </w:rPr>
                        <w:t>Dragonskin</w:t>
                      </w:r>
                      <w:proofErr w:type="spellEnd"/>
                      <w:r>
                        <w:rPr>
                          <w:lang w:val="en-US"/>
                        </w:rPr>
                        <w:t xml:space="preserve"> </w:t>
                      </w:r>
                      <w:proofErr w:type="spellStart"/>
                      <w:r>
                        <w:rPr>
                          <w:lang w:val="en-US"/>
                        </w:rPr>
                        <w:t>mould</w:t>
                      </w:r>
                      <w:proofErr w:type="spellEnd"/>
                      <w:r>
                        <w:rPr>
                          <w:lang w:val="en-US"/>
                        </w:rPr>
                        <w:t>.</w:t>
                      </w:r>
                    </w:p>
                  </w:txbxContent>
                </v:textbox>
                <w10:wrap type="topAndBottom" anchorx="margin"/>
              </v:shape>
            </w:pict>
          </mc:Fallback>
        </mc:AlternateContent>
      </w:r>
      <w:r w:rsidR="00984ADC">
        <w:rPr>
          <w:lang w:val="en-GB"/>
        </w:rPr>
        <w:br w:type="page"/>
      </w:r>
    </w:p>
    <w:p w14:paraId="236092CB" w14:textId="11923E78" w:rsidR="000C471D" w:rsidRPr="000C471D" w:rsidRDefault="00C069EE" w:rsidP="002E4A78">
      <w:pPr>
        <w:pStyle w:val="Heading2"/>
        <w:rPr>
          <w:lang w:val="en-GB"/>
        </w:rPr>
      </w:pPr>
      <w:bookmarkStart w:id="318" w:name="_Toc104985705"/>
      <w:r>
        <w:rPr>
          <w:lang w:val="en-GB"/>
        </w:rPr>
        <w:lastRenderedPageBreak/>
        <w:t>Array</w:t>
      </w:r>
      <w:bookmarkEnd w:id="318"/>
    </w:p>
    <w:p w14:paraId="7C436B45" w14:textId="1599EE04" w:rsidR="00A12B15" w:rsidRDefault="00283D86" w:rsidP="001D597D">
      <w:pPr>
        <w:jc w:val="both"/>
        <w:rPr>
          <w:ins w:id="319" w:author="Berg, Million van den" w:date="2022-06-07T12:59:00Z"/>
          <w:lang w:val="en-US"/>
        </w:rPr>
      </w:pPr>
      <w:ins w:id="320" w:author="Berg, Million van den" w:date="2022-06-07T13:00:00Z">
        <w:r>
          <w:rPr>
            <w:noProof/>
            <w:lang w:val="en-US"/>
          </w:rPr>
          <w:drawing>
            <wp:anchor distT="0" distB="0" distL="114300" distR="114300" simplePos="0" relativeHeight="251727360" behindDoc="0" locked="0" layoutInCell="1" allowOverlap="1" wp14:anchorId="0C261610" wp14:editId="729C45D4">
              <wp:simplePos x="0" y="0"/>
              <wp:positionH relativeFrom="column">
                <wp:posOffset>669925</wp:posOffset>
              </wp:positionH>
              <wp:positionV relativeFrom="paragraph">
                <wp:posOffset>2036445</wp:posOffset>
              </wp:positionV>
              <wp:extent cx="4409620" cy="2710180"/>
              <wp:effectExtent l="0" t="0" r="0" b="0"/>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9620" cy="2710180"/>
                      </a:xfrm>
                      <a:prstGeom prst="rect">
                        <a:avLst/>
                      </a:prstGeom>
                      <a:noFill/>
                    </pic:spPr>
                  </pic:pic>
                </a:graphicData>
              </a:graphic>
            </wp:anchor>
          </w:drawing>
        </w:r>
      </w:ins>
      <w:r w:rsidR="00A12B15">
        <w:rPr>
          <w:lang w:val="en-GB"/>
        </w:rPr>
        <w:t>A</w:t>
      </w:r>
      <w:r w:rsidR="00A324E1">
        <w:rPr>
          <w:lang w:val="en-GB"/>
        </w:rPr>
        <w:t>n</w:t>
      </w:r>
      <w:r w:rsidR="00576460">
        <w:rPr>
          <w:lang w:val="en-GB"/>
        </w:rPr>
        <w:t xml:space="preserve"> Anton </w:t>
      </w:r>
      <w:proofErr w:type="spellStart"/>
      <w:r w:rsidR="00576460">
        <w:rPr>
          <w:lang w:val="en-GB"/>
        </w:rPr>
        <w:t>Paar</w:t>
      </w:r>
      <w:proofErr w:type="spellEnd"/>
      <w:r w:rsidR="00A12B15">
        <w:rPr>
          <w:lang w:val="en-GB"/>
        </w:rPr>
        <w:t xml:space="preserve"> </w:t>
      </w:r>
      <w:r w:rsidR="000D526B">
        <w:rPr>
          <w:lang w:val="en-GB"/>
        </w:rPr>
        <w:t>MCR-501</w:t>
      </w:r>
      <w:r w:rsidR="00A12B15">
        <w:rPr>
          <w:lang w:val="en-GB"/>
        </w:rPr>
        <w:t xml:space="preserve"> </w:t>
      </w:r>
      <w:proofErr w:type="spellStart"/>
      <w:r w:rsidR="00A12B15">
        <w:rPr>
          <w:lang w:val="en-GB"/>
        </w:rPr>
        <w:t>rheometer</w:t>
      </w:r>
      <w:proofErr w:type="spellEnd"/>
      <w:r w:rsidR="00A12B15">
        <w:rPr>
          <w:lang w:val="en-GB"/>
        </w:rPr>
        <w:t xml:space="preserve"> </w:t>
      </w:r>
      <w:r w:rsidR="007E7028">
        <w:rPr>
          <w:lang w:val="en-GB"/>
        </w:rPr>
        <w:t>was</w:t>
      </w:r>
      <w:r w:rsidR="00A12B15">
        <w:rPr>
          <w:lang w:val="en-GB"/>
        </w:rPr>
        <w:t xml:space="preserve"> used to test the</w:t>
      </w:r>
      <w:r w:rsidR="00997B15">
        <w:rPr>
          <w:lang w:val="en-GB"/>
        </w:rPr>
        <w:t xml:space="preserve"> adhesive</w:t>
      </w:r>
      <w:r w:rsidR="00A12B15">
        <w:rPr>
          <w:lang w:val="en-GB"/>
        </w:rPr>
        <w:t xml:space="preserve"> propert</w:t>
      </w:r>
      <w:r w:rsidR="00997B15">
        <w:rPr>
          <w:lang w:val="en-GB"/>
        </w:rPr>
        <w:t>y</w:t>
      </w:r>
      <w:r w:rsidR="00A12B15">
        <w:rPr>
          <w:lang w:val="en-GB"/>
        </w:rPr>
        <w:t xml:space="preserve"> of the </w:t>
      </w:r>
      <w:r w:rsidR="0087142A">
        <w:rPr>
          <w:lang w:val="en-GB"/>
        </w:rPr>
        <w:t>surface</w:t>
      </w:r>
      <w:r w:rsidR="00A12B15">
        <w:rPr>
          <w:lang w:val="en-GB"/>
        </w:rPr>
        <w:t>.</w:t>
      </w:r>
      <w:r w:rsidR="00D22BF5">
        <w:rPr>
          <w:lang w:val="en-GB"/>
        </w:rPr>
        <w:t xml:space="preserve"> Samples </w:t>
      </w:r>
      <w:del w:id="321" w:author="Hilbert" w:date="2022-06-02T11:18:00Z">
        <w:r w:rsidR="00D22BF5" w:rsidDel="00ED4D22">
          <w:rPr>
            <w:lang w:val="en-GB"/>
          </w:rPr>
          <w:delText>need to be</w:delText>
        </w:r>
      </w:del>
      <w:ins w:id="322" w:author="Hilbert" w:date="2022-06-02T11:18:00Z">
        <w:r w:rsidR="00ED4D22">
          <w:rPr>
            <w:lang w:val="en-GB"/>
          </w:rPr>
          <w:t>were</w:t>
        </w:r>
      </w:ins>
      <w:r w:rsidR="00D22BF5">
        <w:rPr>
          <w:lang w:val="en-GB"/>
        </w:rPr>
        <w:t xml:space="preserve"> attached to a </w:t>
      </w:r>
      <w:del w:id="323" w:author="Hilbert" w:date="2022-06-02T11:18:00Z">
        <w:r w:rsidR="00D22BF5" w:rsidDel="00ED4D22">
          <w:rPr>
            <w:lang w:val="en-GB"/>
          </w:rPr>
          <w:delText xml:space="preserve">solid </w:delText>
        </w:r>
      </w:del>
      <w:ins w:id="324" w:author="Hilbert" w:date="2022-06-02T11:18:00Z">
        <w:r w:rsidR="00ED4D22">
          <w:rPr>
            <w:lang w:val="en-GB"/>
          </w:rPr>
          <w:t xml:space="preserve">glass </w:t>
        </w:r>
      </w:ins>
      <w:r w:rsidR="00D22BF5">
        <w:rPr>
          <w:lang w:val="en-GB"/>
        </w:rPr>
        <w:t xml:space="preserve">background for </w:t>
      </w:r>
      <w:del w:id="325" w:author="Hilbert" w:date="2022-06-02T11:18:00Z">
        <w:r w:rsidR="00D22BF5" w:rsidDel="00ED4D22">
          <w:rPr>
            <w:lang w:val="en-GB"/>
          </w:rPr>
          <w:delText xml:space="preserve">proper </w:delText>
        </w:r>
      </w:del>
      <w:r w:rsidR="00D22BF5">
        <w:rPr>
          <w:lang w:val="en-GB"/>
        </w:rPr>
        <w:t xml:space="preserve">alignment of the surface and the substrate. </w:t>
      </w:r>
      <w:del w:id="326" w:author="Hilbert" w:date="2022-06-02T11:18:00Z">
        <w:r w:rsidR="00D22BF5" w:rsidDel="00ED4D22">
          <w:rPr>
            <w:lang w:val="en-GB"/>
          </w:rPr>
          <w:delText xml:space="preserve">The background that was used in this experiment is </w:delText>
        </w:r>
        <w:r w:rsidR="00EE4941" w:rsidDel="00ED4D22">
          <w:rPr>
            <w:lang w:val="en-GB"/>
          </w:rPr>
          <w:delText>a glass surface. Both t</w:delText>
        </w:r>
      </w:del>
      <w:ins w:id="327" w:author="Hilbert" w:date="2022-06-02T11:18:00Z">
        <w:r w:rsidR="00ED4D22">
          <w:rPr>
            <w:lang w:val="en-GB"/>
          </w:rPr>
          <w:t>T</w:t>
        </w:r>
      </w:ins>
      <w:r w:rsidR="00EE4941">
        <w:rPr>
          <w:lang w:val="en-GB"/>
        </w:rPr>
        <w:t xml:space="preserve">he glass </w:t>
      </w:r>
      <w:del w:id="328" w:author="Hilbert" w:date="2022-06-02T11:18:00Z">
        <w:r w:rsidR="00EE4941" w:rsidDel="00ED4D22">
          <w:rPr>
            <w:lang w:val="en-GB"/>
          </w:rPr>
          <w:delText xml:space="preserve">surface </w:delText>
        </w:r>
      </w:del>
      <w:r w:rsidR="00EE4941">
        <w:rPr>
          <w:lang w:val="en-GB"/>
        </w:rPr>
        <w:t xml:space="preserve">and the </w:t>
      </w:r>
      <w:proofErr w:type="spellStart"/>
      <w:r w:rsidR="00EE4941">
        <w:rPr>
          <w:lang w:val="en-GB"/>
        </w:rPr>
        <w:t>Ecoflex</w:t>
      </w:r>
      <w:proofErr w:type="spellEnd"/>
      <w:r w:rsidR="00EE4941">
        <w:rPr>
          <w:lang w:val="en-GB"/>
        </w:rPr>
        <w:t xml:space="preserve"> surface</w:t>
      </w:r>
      <w:ins w:id="329" w:author="Hilbert" w:date="2022-06-02T11:18:00Z">
        <w:r w:rsidR="00ED4D22">
          <w:rPr>
            <w:lang w:val="en-GB"/>
          </w:rPr>
          <w:t>s</w:t>
        </w:r>
      </w:ins>
      <w:r w:rsidR="00EE4941">
        <w:rPr>
          <w:lang w:val="en-GB"/>
        </w:rPr>
        <w:t xml:space="preserve"> were placed in a plasma oxidizer </w:t>
      </w:r>
      <w:del w:id="330" w:author="Hilbert" w:date="2022-06-02T11:19:00Z">
        <w:r w:rsidR="00EE4941" w:rsidDel="00ED4D22">
          <w:rPr>
            <w:lang w:val="en-GB"/>
          </w:rPr>
          <w:delText xml:space="preserve">in </w:delText>
        </w:r>
      </w:del>
      <w:ins w:id="331" w:author="Hilbert" w:date="2022-06-02T11:19:00Z">
        <w:r w:rsidR="00ED4D22">
          <w:rPr>
            <w:lang w:val="en-GB"/>
          </w:rPr>
          <w:t xml:space="preserve">at </w:t>
        </w:r>
      </w:ins>
      <w:r w:rsidR="00EE4941">
        <w:rPr>
          <w:lang w:val="en-GB"/>
        </w:rPr>
        <w:t>the highest setting. The two parts were taken out of the machine after oxidizing for 40 seconds</w:t>
      </w:r>
      <w:r w:rsidR="00445278">
        <w:rPr>
          <w:lang w:val="en-GB"/>
        </w:rPr>
        <w:t xml:space="preserve"> and stuck </w:t>
      </w:r>
      <w:r w:rsidR="00445278" w:rsidRPr="00445278">
        <w:rPr>
          <w:lang w:val="en-GB"/>
        </w:rPr>
        <w:t xml:space="preserve">together. </w:t>
      </w:r>
      <w:del w:id="332" w:author="Hilbert" w:date="2022-06-02T11:19:00Z">
        <w:r w:rsidR="00445278" w:rsidRPr="00445278" w:rsidDel="00ED4D22">
          <w:rPr>
            <w:lang w:val="en-GB"/>
          </w:rPr>
          <w:delText xml:space="preserve">UV curing glue </w:delText>
        </w:r>
        <w:r w:rsidR="00445278" w:rsidDel="00ED4D22">
          <w:rPr>
            <w:lang w:val="en-GB"/>
          </w:rPr>
          <w:delText>was</w:delText>
        </w:r>
        <w:r w:rsidR="00445278" w:rsidRPr="00445278" w:rsidDel="00ED4D22">
          <w:rPr>
            <w:lang w:val="en-GB"/>
          </w:rPr>
          <w:delText xml:space="preserve"> needed for al</w:delText>
        </w:r>
        <w:r w:rsidR="00445278" w:rsidDel="00ED4D22">
          <w:rPr>
            <w:lang w:val="en-GB"/>
          </w:rPr>
          <w:delText xml:space="preserve">igning the substrate and sample. </w:delText>
        </w:r>
      </w:del>
      <w:r w:rsidR="00445278">
        <w:rPr>
          <w:lang w:val="en-GB"/>
        </w:rPr>
        <w:t>The sample was placed on the glass substrate</w:t>
      </w:r>
      <w:ins w:id="333" w:author="Berg, Million van den" w:date="2022-06-07T13:01:00Z">
        <w:r>
          <w:rPr>
            <w:lang w:val="en-GB"/>
          </w:rPr>
          <w:t xml:space="preserve"> resting on its suction cups</w:t>
        </w:r>
      </w:ins>
      <w:ins w:id="334" w:author="Berg, Million van den" w:date="2022-06-07T13:03:00Z">
        <w:r>
          <w:rPr>
            <w:lang w:val="en-GB"/>
          </w:rPr>
          <w:t>.</w:t>
        </w:r>
      </w:ins>
      <w:r w:rsidR="00445278">
        <w:rPr>
          <w:lang w:val="en-GB"/>
        </w:rPr>
        <w:t xml:space="preserve"> </w:t>
      </w:r>
      <w:del w:id="335" w:author="Berg, Million van den" w:date="2022-06-07T13:03:00Z">
        <w:r w:rsidR="00445278" w:rsidDel="00283D86">
          <w:rPr>
            <w:lang w:val="en-GB"/>
          </w:rPr>
          <w:delText>and a</w:delText>
        </w:r>
      </w:del>
      <w:ins w:id="336" w:author="Berg, Million van den" w:date="2022-06-07T13:03:00Z">
        <w:r>
          <w:rPr>
            <w:lang w:val="en-GB"/>
          </w:rPr>
          <w:t>A</w:t>
        </w:r>
      </w:ins>
      <w:r w:rsidR="00445278">
        <w:rPr>
          <w:lang w:val="en-GB"/>
        </w:rPr>
        <w:t xml:space="preserve"> large drop of</w:t>
      </w:r>
      <w:ins w:id="337" w:author="Berg, Million van den" w:date="2022-06-07T13:03:00Z">
        <w:r>
          <w:rPr>
            <w:lang w:val="en-GB"/>
          </w:rPr>
          <w:t xml:space="preserve"> UV</w:t>
        </w:r>
      </w:ins>
      <w:r w:rsidR="00445278">
        <w:rPr>
          <w:lang w:val="en-GB"/>
        </w:rPr>
        <w:t xml:space="preserve"> glue was placed in the middle of the glass sample background. Now the </w:t>
      </w:r>
      <w:proofErr w:type="spellStart"/>
      <w:r w:rsidR="00445278">
        <w:rPr>
          <w:lang w:val="en-GB"/>
        </w:rPr>
        <w:t>rheometer</w:t>
      </w:r>
      <w:proofErr w:type="spellEnd"/>
      <w:r w:rsidR="00445278">
        <w:rPr>
          <w:lang w:val="en-GB"/>
        </w:rPr>
        <w:t xml:space="preserve"> rod </w:t>
      </w:r>
      <w:del w:id="338" w:author="Berg, Million van den" w:date="2022-06-07T13:02:00Z">
        <w:r w:rsidR="00445278" w:rsidDel="00283D86">
          <w:rPr>
            <w:lang w:val="en-GB"/>
          </w:rPr>
          <w:delText>(</w:delText>
        </w:r>
      </w:del>
      <w:ins w:id="339" w:author="Berg, Million van den" w:date="2022-06-07T13:02:00Z">
        <w:r>
          <w:rPr>
            <w:lang w:val="en-GB"/>
          </w:rPr>
          <w:t xml:space="preserve">with a </w:t>
        </w:r>
      </w:ins>
      <w:del w:id="340" w:author="Berg, Million van den" w:date="2022-06-07T13:02:00Z">
        <w:r w:rsidR="00445278" w:rsidDel="00283D86">
          <w:rPr>
            <w:lang w:val="en-GB"/>
          </w:rPr>
          <w:delText>PP50</w:delText>
        </w:r>
      </w:del>
      <w:ins w:id="341" w:author="Berg, Million van den" w:date="2022-06-07T13:02:00Z">
        <w:r>
          <w:rPr>
            <w:lang w:val="en-GB"/>
          </w:rPr>
          <w:t>3D-printed disposable plate</w:t>
        </w:r>
      </w:ins>
      <w:del w:id="342" w:author="Berg, Million van den" w:date="2022-06-07T13:02:00Z">
        <w:r w:rsidR="00445278" w:rsidDel="00283D86">
          <w:rPr>
            <w:lang w:val="en-GB"/>
          </w:rPr>
          <w:delText>)</w:delText>
        </w:r>
      </w:del>
      <w:r w:rsidR="00445278">
        <w:rPr>
          <w:lang w:val="en-GB"/>
        </w:rPr>
        <w:t xml:space="preserve"> was lowered until </w:t>
      </w:r>
      <w:commentRangeStart w:id="343"/>
      <w:r w:rsidR="00445278">
        <w:rPr>
          <w:lang w:val="en-GB"/>
        </w:rPr>
        <w:t xml:space="preserve">the glue just touched the rod, </w:t>
      </w:r>
      <w:commentRangeEnd w:id="343"/>
      <w:r w:rsidR="00CF07BD">
        <w:rPr>
          <w:rStyle w:val="CommentReference"/>
        </w:rPr>
        <w:commentReference w:id="343"/>
      </w:r>
      <w:r w:rsidR="00445278">
        <w:rPr>
          <w:lang w:val="en-GB"/>
        </w:rPr>
        <w:t xml:space="preserve">forming a connection between the </w:t>
      </w:r>
      <w:del w:id="344" w:author="Berg, Million van den" w:date="2022-06-07T13:03:00Z">
        <w:r w:rsidR="00445278" w:rsidDel="00283D86">
          <w:rPr>
            <w:lang w:val="en-GB"/>
          </w:rPr>
          <w:delText xml:space="preserve">rod </w:delText>
        </w:r>
      </w:del>
      <w:ins w:id="345" w:author="Berg, Million van den" w:date="2022-06-07T13:03:00Z">
        <w:r>
          <w:rPr>
            <w:lang w:val="en-GB"/>
          </w:rPr>
          <w:t xml:space="preserve">plate </w:t>
        </w:r>
      </w:ins>
      <w:r w:rsidR="00445278">
        <w:rPr>
          <w:lang w:val="en-GB"/>
        </w:rPr>
        <w:t>and the sample</w:t>
      </w:r>
      <w:ins w:id="346" w:author="Hilbert" w:date="2022-06-02T11:19:00Z">
        <w:r w:rsidR="00ED4D22">
          <w:rPr>
            <w:lang w:val="en-GB"/>
          </w:rPr>
          <w:t>, after which the alignment was frozen in by curing the UV glue</w:t>
        </w:r>
      </w:ins>
      <w:del w:id="347" w:author="Hilbert" w:date="2022-06-02T11:19:00Z">
        <w:r w:rsidR="00445278" w:rsidDel="00ED4D22">
          <w:rPr>
            <w:lang w:val="en-GB"/>
          </w:rPr>
          <w:delText>. Curing the UV glue finished the alignment</w:delText>
        </w:r>
      </w:del>
      <w:r w:rsidR="00445278">
        <w:rPr>
          <w:lang w:val="en-GB"/>
        </w:rPr>
        <w:t xml:space="preserve">. </w:t>
      </w:r>
      <w:r w:rsidR="006B0C4E">
        <w:rPr>
          <w:lang w:val="en-GB"/>
        </w:rPr>
        <w:t>The settings that were used in this experiment are</w:t>
      </w:r>
      <w:r w:rsidR="009821C7">
        <w:rPr>
          <w:lang w:val="en-GB"/>
        </w:rPr>
        <w:t>:</w:t>
      </w:r>
      <w:r w:rsidR="006B0C4E">
        <w:rPr>
          <w:lang w:val="en-GB"/>
        </w:rPr>
        <w:t xml:space="preserve"> </w:t>
      </w:r>
      <w:r w:rsidR="009821C7">
        <w:rPr>
          <w:lang w:val="en-GB"/>
        </w:rPr>
        <w:t>a preload of</w:t>
      </w:r>
      <w:r w:rsidR="006B0C4E">
        <w:rPr>
          <w:lang w:val="en-GB"/>
        </w:rPr>
        <w:t xml:space="preserve"> </w:t>
      </w:r>
      <w:r w:rsidR="009821C7">
        <w:rPr>
          <w:lang w:val="en-GB"/>
        </w:rPr>
        <w:t xml:space="preserve">3 N followed by a retraction step at a z-velocity of 500 </w:t>
      </w:r>
      <w:proofErr w:type="spellStart"/>
      <w:r w:rsidR="009821C7">
        <w:rPr>
          <w:rFonts w:cstheme="minorHAnsi"/>
          <w:lang w:val="en-GB"/>
        </w:rPr>
        <w:t>μ</w:t>
      </w:r>
      <w:r w:rsidR="009821C7">
        <w:rPr>
          <w:lang w:val="en-GB"/>
        </w:rPr>
        <w:t>m</w:t>
      </w:r>
      <w:proofErr w:type="spellEnd"/>
      <w:r w:rsidR="009821C7">
        <w:rPr>
          <w:lang w:val="en-GB"/>
        </w:rPr>
        <w:t>/s</w:t>
      </w:r>
      <w:r w:rsidR="006B0C4E">
        <w:rPr>
          <w:lang w:val="en-GB"/>
        </w:rPr>
        <w:t>.</w:t>
      </w:r>
      <w:r w:rsidR="009821C7" w:rsidRPr="009821C7">
        <w:rPr>
          <w:lang w:val="en-US"/>
        </w:rPr>
        <w:t xml:space="preserve"> </w:t>
      </w:r>
      <w:r w:rsidR="009821C7">
        <w:rPr>
          <w:lang w:val="en-US"/>
        </w:rPr>
        <w:t xml:space="preserve">Quantities that were recorded by </w:t>
      </w:r>
      <w:proofErr w:type="spellStart"/>
      <w:r w:rsidR="009821C7">
        <w:rPr>
          <w:lang w:val="en-US"/>
        </w:rPr>
        <w:t>rheometer</w:t>
      </w:r>
      <w:proofErr w:type="spellEnd"/>
      <w:r w:rsidR="009821C7">
        <w:rPr>
          <w:lang w:val="en-US"/>
        </w:rPr>
        <w:t xml:space="preserve"> are </w:t>
      </w:r>
      <w:del w:id="348" w:author="Hilbert" w:date="2022-06-02T11:20:00Z">
        <w:r w:rsidR="009821C7" w:rsidDel="00ED4D22">
          <w:rPr>
            <w:lang w:val="en-US"/>
          </w:rPr>
          <w:delText>probe displacement</w:delText>
        </w:r>
      </w:del>
      <w:ins w:id="349" w:author="Hilbert" w:date="2022-06-02T11:20:00Z">
        <w:r w:rsidR="00ED4D22">
          <w:rPr>
            <w:lang w:val="en-US"/>
          </w:rPr>
          <w:t>gap size</w:t>
        </w:r>
      </w:ins>
      <w:r w:rsidR="009821C7">
        <w:rPr>
          <w:lang w:val="en-US"/>
        </w:rPr>
        <w:t>, time, force and the steps.</w:t>
      </w:r>
    </w:p>
    <w:p w14:paraId="55CD627C" w14:textId="1BD1A4BA" w:rsidR="00F20429" w:rsidRPr="00445278" w:rsidRDefault="003C6E5A" w:rsidP="001D597D">
      <w:pPr>
        <w:jc w:val="both"/>
        <w:rPr>
          <w:lang w:val="en-GB"/>
        </w:rPr>
      </w:pPr>
      <w:ins w:id="350" w:author="Berg, Million van den" w:date="2022-06-07T13:01:00Z">
        <w:r>
          <w:rPr>
            <w:noProof/>
            <w:lang w:val="en-US"/>
          </w:rPr>
          <mc:AlternateContent>
            <mc:Choice Requires="wps">
              <w:drawing>
                <wp:anchor distT="0" distB="0" distL="114300" distR="114300" simplePos="0" relativeHeight="251670528" behindDoc="0" locked="0" layoutInCell="1" allowOverlap="1" wp14:anchorId="2AC33F77" wp14:editId="16D59C16">
                  <wp:simplePos x="0" y="0"/>
                  <wp:positionH relativeFrom="column">
                    <wp:posOffset>669925</wp:posOffset>
                  </wp:positionH>
                  <wp:positionV relativeFrom="paragraph">
                    <wp:posOffset>2884805</wp:posOffset>
                  </wp:positionV>
                  <wp:extent cx="4409440" cy="467995"/>
                  <wp:effectExtent l="0" t="0" r="2540" b="0"/>
                  <wp:wrapTopAndBottom/>
                  <wp:docPr id="2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9440" cy="467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668BED" w14:textId="5443ED4B" w:rsidR="00087499" w:rsidRPr="009E5E3B" w:rsidRDefault="00087499">
                              <w:pPr>
                                <w:pStyle w:val="Caption"/>
                                <w:rPr>
                                  <w:noProof/>
                                  <w:lang w:val="en-GB"/>
                                </w:rPr>
                                <w:pPrChange w:id="351" w:author="Berg, Million van den" w:date="2022-06-07T13:01:00Z">
                                  <w:pPr>
                                    <w:jc w:val="both"/>
                                  </w:pPr>
                                </w:pPrChange>
                              </w:pPr>
                              <w:ins w:id="352" w:author="Berg, Million van den" w:date="2022-06-07T13:01:00Z">
                                <w:r w:rsidRPr="00283D86">
                                  <w:rPr>
                                    <w:lang w:val="en-GB"/>
                                    <w:rPrChange w:id="353" w:author="Berg, Million van den" w:date="2022-06-07T13:01:00Z">
                                      <w:rPr>
                                        <w:iCs/>
                                      </w:rPr>
                                    </w:rPrChange>
                                  </w:rPr>
                                  <w:t xml:space="preserve">Figure </w:t>
                                </w:r>
                                <w:r>
                                  <w:fldChar w:fldCharType="begin"/>
                                </w:r>
                                <w:r w:rsidRPr="00283D86">
                                  <w:rPr>
                                    <w:lang w:val="en-GB"/>
                                    <w:rPrChange w:id="354" w:author="Berg, Million van den" w:date="2022-06-07T13:01:00Z">
                                      <w:rPr>
                                        <w:iCs/>
                                      </w:rPr>
                                    </w:rPrChange>
                                  </w:rPr>
                                  <w:instrText xml:space="preserve"> SEQ Figure \* ARABIC </w:instrText>
                                </w:r>
                              </w:ins>
                              <w:r>
                                <w:fldChar w:fldCharType="separate"/>
                              </w:r>
                              <w:ins w:id="355" w:author="Hilbert" w:date="2022-06-17T15:55:00Z">
                                <w:r>
                                  <w:rPr>
                                    <w:noProof/>
                                    <w:lang w:val="en-GB"/>
                                  </w:rPr>
                                  <w:t>3</w:t>
                                </w:r>
                              </w:ins>
                              <w:ins w:id="356" w:author="Berg, Million van den" w:date="2022-06-07T13:01:00Z">
                                <w:del w:id="357" w:author="Hilbert" w:date="2022-06-17T15:55:00Z">
                                  <w:r w:rsidRPr="00283D86" w:rsidDel="00087499">
                                    <w:rPr>
                                      <w:noProof/>
                                      <w:lang w:val="en-GB"/>
                                      <w:rPrChange w:id="358" w:author="Berg, Million van den" w:date="2022-06-07T13:01:00Z">
                                        <w:rPr>
                                          <w:iCs/>
                                          <w:noProof/>
                                        </w:rPr>
                                      </w:rPrChange>
                                    </w:rPr>
                                    <w:delText>3</w:delText>
                                  </w:r>
                                </w:del>
                                <w:r>
                                  <w:fldChar w:fldCharType="end"/>
                                </w:r>
                                <w:r w:rsidRPr="00283D86">
                                  <w:rPr>
                                    <w:lang w:val="en-GB"/>
                                    <w:rPrChange w:id="359" w:author="Berg, Million van den" w:date="2022-06-07T13:01:00Z">
                                      <w:rPr>
                                        <w:iCs/>
                                      </w:rPr>
                                    </w:rPrChange>
                                  </w:rPr>
                                  <w:t xml:space="preserve">: Fixing the suction cup array to the </w:t>
                                </w:r>
                                <w:proofErr w:type="spellStart"/>
                                <w:r w:rsidRPr="00283D86">
                                  <w:rPr>
                                    <w:lang w:val="en-GB"/>
                                    <w:rPrChange w:id="360" w:author="Berg, Million van den" w:date="2022-06-07T13:01:00Z">
                                      <w:rPr>
                                        <w:iCs/>
                                      </w:rPr>
                                    </w:rPrChange>
                                  </w:rPr>
                                  <w:t>rheometer</w:t>
                                </w:r>
                                <w:proofErr w:type="spellEnd"/>
                                <w:r w:rsidRPr="00283D86">
                                  <w:rPr>
                                    <w:lang w:val="en-GB"/>
                                    <w:rPrChange w:id="361" w:author="Berg, Million van den" w:date="2022-06-07T13:01:00Z">
                                      <w:rPr>
                                        <w:iCs/>
                                      </w:rPr>
                                    </w:rPrChange>
                                  </w:rPr>
                                  <w:t xml:space="preserve"> rod using UV curing glue.</w:t>
                                </w:r>
                              </w:ins>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 o:spid="_x0000_s1027" type="#_x0000_t202" style="position:absolute;left:0;text-align:left;margin-left:52.75pt;margin-top:227.15pt;width:347.2pt;height:36.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" stroked="f">
                  <v:textbox style="mso-fit-shape-to-text:t" inset="0,0,0,0">
                    <w:txbxContent>
                      <w:p w14:paraId="1F668BED" w14:textId="5443ED4B" w:rsidR="00087499" w:rsidRPr="009E5E3B" w:rsidRDefault="00087499">
                        <w:pPr>
                          <w:pStyle w:val="Caption"/>
                          <w:rPr>
                            <w:noProof/>
                            <w:lang w:val="en-GB"/>
                          </w:rPr>
                          <w:pPrChange w:id="362" w:author="Berg, Million van den" w:date="2022-06-07T13:01:00Z">
                            <w:pPr>
                              <w:jc w:val="both"/>
                            </w:pPr>
                          </w:pPrChange>
                        </w:pPr>
                        <w:ins w:id="363" w:author="Berg, Million van den" w:date="2022-06-07T13:01:00Z">
                          <w:r w:rsidRPr="00283D86">
                            <w:rPr>
                              <w:lang w:val="en-GB"/>
                              <w:rPrChange w:id="364" w:author="Berg, Million van den" w:date="2022-06-07T13:01:00Z">
                                <w:rPr>
                                  <w:iCs/>
                                </w:rPr>
                              </w:rPrChange>
                            </w:rPr>
                            <w:t xml:space="preserve">Figure </w:t>
                          </w:r>
                          <w:r>
                            <w:fldChar w:fldCharType="begin"/>
                          </w:r>
                          <w:r w:rsidRPr="00283D86">
                            <w:rPr>
                              <w:lang w:val="en-GB"/>
                              <w:rPrChange w:id="365" w:author="Berg, Million van den" w:date="2022-06-07T13:01:00Z">
                                <w:rPr>
                                  <w:iCs/>
                                </w:rPr>
                              </w:rPrChange>
                            </w:rPr>
                            <w:instrText xml:space="preserve"> SEQ Figure \* ARABIC </w:instrText>
                          </w:r>
                        </w:ins>
                        <w:r>
                          <w:fldChar w:fldCharType="separate"/>
                        </w:r>
                        <w:ins w:id="366" w:author="Hilbert" w:date="2022-06-17T15:55:00Z">
                          <w:r>
                            <w:rPr>
                              <w:noProof/>
                              <w:lang w:val="en-GB"/>
                            </w:rPr>
                            <w:t>3</w:t>
                          </w:r>
                        </w:ins>
                        <w:ins w:id="367" w:author="Berg, Million van den" w:date="2022-06-07T13:01:00Z">
                          <w:del w:id="368" w:author="Hilbert" w:date="2022-06-17T15:55:00Z">
                            <w:r w:rsidRPr="00283D86" w:rsidDel="00087499">
                              <w:rPr>
                                <w:noProof/>
                                <w:lang w:val="en-GB"/>
                                <w:rPrChange w:id="369" w:author="Berg, Million van den" w:date="2022-06-07T13:01:00Z">
                                  <w:rPr>
                                    <w:iCs/>
                                    <w:noProof/>
                                  </w:rPr>
                                </w:rPrChange>
                              </w:rPr>
                              <w:delText>3</w:delText>
                            </w:r>
                          </w:del>
                          <w:r>
                            <w:fldChar w:fldCharType="end"/>
                          </w:r>
                          <w:r w:rsidRPr="00283D86">
                            <w:rPr>
                              <w:lang w:val="en-GB"/>
                              <w:rPrChange w:id="370" w:author="Berg, Million van den" w:date="2022-06-07T13:01:00Z">
                                <w:rPr>
                                  <w:iCs/>
                                </w:rPr>
                              </w:rPrChange>
                            </w:rPr>
                            <w:t xml:space="preserve">: Fixing the suction cup array to the </w:t>
                          </w:r>
                          <w:proofErr w:type="spellStart"/>
                          <w:r w:rsidRPr="00283D86">
                            <w:rPr>
                              <w:lang w:val="en-GB"/>
                              <w:rPrChange w:id="371" w:author="Berg, Million van den" w:date="2022-06-07T13:01:00Z">
                                <w:rPr>
                                  <w:iCs/>
                                </w:rPr>
                              </w:rPrChange>
                            </w:rPr>
                            <w:t>rheometer</w:t>
                          </w:r>
                          <w:proofErr w:type="spellEnd"/>
                          <w:r w:rsidRPr="00283D86">
                            <w:rPr>
                              <w:lang w:val="en-GB"/>
                              <w:rPrChange w:id="372" w:author="Berg, Million van den" w:date="2022-06-07T13:01:00Z">
                                <w:rPr>
                                  <w:iCs/>
                                </w:rPr>
                              </w:rPrChange>
                            </w:rPr>
                            <w:t xml:space="preserve"> rod using UV curing glue.</w:t>
                          </w:r>
                        </w:ins>
                      </w:p>
                    </w:txbxContent>
                  </v:textbox>
                  <w10:wrap type="topAndBottom"/>
                </v:shape>
              </w:pict>
            </mc:Fallback>
          </mc:AlternateContent>
        </w:r>
      </w:ins>
    </w:p>
    <w:p w14:paraId="57B3260F" w14:textId="21E660E6" w:rsidR="000C471D" w:rsidRPr="001D5BB9" w:rsidRDefault="00C069EE" w:rsidP="002E4A78">
      <w:pPr>
        <w:pStyle w:val="Heading2"/>
        <w:rPr>
          <w:lang w:val="en-GB"/>
          <w:rPrChange w:id="373" w:author="Berg, Million van den" w:date="2022-06-02T12:42:00Z">
            <w:rPr/>
          </w:rPrChange>
        </w:rPr>
      </w:pPr>
      <w:bookmarkStart w:id="374" w:name="_Toc104985706"/>
      <w:r w:rsidRPr="001D5BB9">
        <w:rPr>
          <w:lang w:val="en-GB"/>
          <w:rPrChange w:id="375" w:author="Berg, Million van den" w:date="2022-06-02T12:42:00Z">
            <w:rPr/>
          </w:rPrChange>
        </w:rPr>
        <w:t>Single suction cup</w:t>
      </w:r>
      <w:bookmarkEnd w:id="374"/>
    </w:p>
    <w:p w14:paraId="28375C5F" w14:textId="6F217FA4" w:rsidR="00B663DA" w:rsidRDefault="00D3498C" w:rsidP="00AF7345">
      <w:pPr>
        <w:jc w:val="both"/>
        <w:rPr>
          <w:lang w:val="en-US"/>
        </w:rPr>
      </w:pPr>
      <w:r>
        <w:rPr>
          <w:lang w:val="en-US"/>
        </w:rPr>
        <w:t>An</w:t>
      </w:r>
      <w:r w:rsidR="000C471D">
        <w:rPr>
          <w:lang w:val="en-US"/>
        </w:rPr>
        <w:t xml:space="preserve"> indentation setup </w:t>
      </w:r>
      <w:r w:rsidR="000A0D9C">
        <w:rPr>
          <w:lang w:val="en-US"/>
        </w:rPr>
        <w:t>was</w:t>
      </w:r>
      <w:r w:rsidR="000C471D">
        <w:rPr>
          <w:lang w:val="en-US"/>
        </w:rPr>
        <w:t xml:space="preserve"> </w:t>
      </w:r>
      <w:r w:rsidR="004E4F09">
        <w:rPr>
          <w:lang w:val="en-US"/>
        </w:rPr>
        <w:t>used</w:t>
      </w:r>
      <w:r w:rsidR="000C471D">
        <w:rPr>
          <w:lang w:val="en-US"/>
        </w:rPr>
        <w:t xml:space="preserve"> to measure </w:t>
      </w:r>
      <w:r w:rsidR="0092518C">
        <w:rPr>
          <w:lang w:val="en-US"/>
        </w:rPr>
        <w:t>force-distance curves on</w:t>
      </w:r>
      <w:r>
        <w:rPr>
          <w:lang w:val="en-US"/>
        </w:rPr>
        <w:t xml:space="preserve"> a single suction cup</w:t>
      </w:r>
      <w:r w:rsidR="00AD7958">
        <w:rPr>
          <w:lang w:val="en-US"/>
        </w:rPr>
        <w:t>.</w:t>
      </w:r>
      <w:r w:rsidR="00BA4507">
        <w:rPr>
          <w:lang w:val="en-US"/>
        </w:rPr>
        <w:t xml:space="preserve"> Th</w:t>
      </w:r>
      <w:r w:rsidR="0092518C">
        <w:rPr>
          <w:lang w:val="en-US"/>
        </w:rPr>
        <w:t>e</w:t>
      </w:r>
      <w:r w:rsidR="00BA4507">
        <w:rPr>
          <w:lang w:val="en-US"/>
        </w:rPr>
        <w:t xml:space="preserve"> setup </w:t>
      </w:r>
      <w:commentRangeStart w:id="376"/>
      <w:r w:rsidR="000A0D9C">
        <w:rPr>
          <w:lang w:val="en-US"/>
        </w:rPr>
        <w:t>was</w:t>
      </w:r>
      <w:r w:rsidR="00BA4507">
        <w:rPr>
          <w:lang w:val="en-US"/>
        </w:rPr>
        <w:t xml:space="preserve"> built</w:t>
      </w:r>
      <w:ins w:id="377" w:author="Berg, Million van den" w:date="2022-06-07T13:15:00Z">
        <w:r w:rsidR="00247099">
          <w:rPr>
            <w:lang w:val="en-US"/>
          </w:rPr>
          <w:t xml:space="preserve"> </w:t>
        </w:r>
      </w:ins>
      <w:ins w:id="378" w:author="Berg, Million van den" w:date="2022-06-07T13:05:00Z">
        <w:r w:rsidR="006047B9">
          <w:rPr>
            <w:lang w:val="en-US"/>
          </w:rPr>
          <w:t xml:space="preserve">according to Research Methods Soft Matter reader </w:t>
        </w:r>
      </w:ins>
      <w:r w:rsidR="006047B9">
        <w:rPr>
          <w:lang w:val="en-US"/>
        </w:rPr>
        <w:fldChar w:fldCharType="begin"/>
      </w:r>
      <w:r w:rsidR="00F34BE8">
        <w:rPr>
          <w:lang w:val="en-US"/>
        </w:rPr>
        <w:instrText xml:space="preserve"> ADDIN EN.CITE &lt;EndNote&gt;&lt;Cite&gt;&lt;Author&gt;Tom Kodger&lt;/Author&gt;&lt;Year&gt;2022&lt;/Year&gt;&lt;RecNum&gt;25&lt;/RecNum&gt;&lt;DisplayText&gt;[8]&lt;/DisplayText&gt;&lt;record&gt;&lt;rec-number&gt;25&lt;/rec-number&gt;&lt;foreign-keys&gt;&lt;key app="EN" db-id="wrxppdzf7raez8eaptvpzzv35fttwva2azt5" timestamp="1654600119"&gt;25&lt;/key&gt;&lt;/foreign-keys&gt;&lt;ref-type name="Book Section"&gt;5&lt;/ref-type&gt;&lt;contributors&gt;&lt;authors&gt;&lt;author&gt;Tom Kodger, Remco Fokkink&lt;/author&gt;&lt;/authors&gt;&lt;/contributors&gt;&lt;titles&gt;&lt;title&gt;Indentation&lt;/title&gt;&lt;secondary-title&gt;Research Methods Soft Matter PCC-31303&lt;/secondary-title&gt;&lt;/titles&gt;&lt;pages&gt;9-26&lt;/pages&gt;&lt;section&gt;2&lt;/section&gt;&lt;dates&gt;&lt;year&gt;2022&lt;/year&gt;&lt;/dates&gt;&lt;pub-location&gt;Wageningen&lt;/pub-location&gt;&lt;publisher&gt;Wageningen University &amp;amp; Research&lt;/publisher&gt;&lt;urls&gt;&lt;/urls&gt;&lt;/record&gt;&lt;/Cite&gt;&lt;/EndNote&gt;</w:instrText>
      </w:r>
      <w:r w:rsidR="006047B9">
        <w:rPr>
          <w:lang w:val="en-US"/>
        </w:rPr>
        <w:fldChar w:fldCharType="separate"/>
      </w:r>
      <w:r w:rsidR="00F34BE8">
        <w:rPr>
          <w:noProof/>
          <w:lang w:val="en-US"/>
        </w:rPr>
        <w:t>[8]</w:t>
      </w:r>
      <w:r w:rsidR="006047B9">
        <w:rPr>
          <w:lang w:val="en-US"/>
        </w:rPr>
        <w:fldChar w:fldCharType="end"/>
      </w:r>
      <w:r w:rsidR="00BA4507">
        <w:rPr>
          <w:lang w:val="en-US"/>
        </w:rPr>
        <w:t xml:space="preserve"> </w:t>
      </w:r>
      <w:commentRangeEnd w:id="376"/>
      <w:r w:rsidR="00CF07BD">
        <w:rPr>
          <w:rStyle w:val="CommentReference"/>
        </w:rPr>
        <w:commentReference w:id="376"/>
      </w:r>
      <w:r w:rsidR="00BA4507">
        <w:rPr>
          <w:lang w:val="en-US"/>
        </w:rPr>
        <w:t xml:space="preserve">using a </w:t>
      </w:r>
      <w:proofErr w:type="spellStart"/>
      <w:r w:rsidR="00BA4507">
        <w:rPr>
          <w:lang w:val="en-US"/>
        </w:rPr>
        <w:t>Thorlabs</w:t>
      </w:r>
      <w:proofErr w:type="spellEnd"/>
      <w:r w:rsidR="00BA4507">
        <w:rPr>
          <w:lang w:val="en-US"/>
        </w:rPr>
        <w:t xml:space="preserve"> breadboard</w:t>
      </w:r>
      <w:r w:rsidR="00C323F9">
        <w:rPr>
          <w:lang w:val="en-US"/>
        </w:rPr>
        <w:t xml:space="preserve">, metal rods attached to a motor and a </w:t>
      </w:r>
      <w:proofErr w:type="spellStart"/>
      <w:r w:rsidR="00FB2B9C">
        <w:rPr>
          <w:lang w:val="en-US"/>
        </w:rPr>
        <w:t>Futek</w:t>
      </w:r>
      <w:proofErr w:type="spellEnd"/>
      <w:r w:rsidR="00FB2B9C">
        <w:rPr>
          <w:lang w:val="en-US"/>
        </w:rPr>
        <w:t xml:space="preserve"> </w:t>
      </w:r>
      <w:r w:rsidR="002C3620">
        <w:rPr>
          <w:lang w:val="en-US"/>
        </w:rPr>
        <w:t>L</w:t>
      </w:r>
      <w:r w:rsidR="00FB2B9C">
        <w:rPr>
          <w:lang w:val="en-US"/>
        </w:rPr>
        <w:t>SB200 load cell</w:t>
      </w:r>
      <w:r w:rsidR="00C323F9">
        <w:rPr>
          <w:lang w:val="en-US"/>
        </w:rPr>
        <w:t>.</w:t>
      </w:r>
      <w:r w:rsidR="00A27496">
        <w:rPr>
          <w:lang w:val="en-US"/>
        </w:rPr>
        <w:t xml:space="preserve"> A </w:t>
      </w:r>
      <w:proofErr w:type="spellStart"/>
      <w:r w:rsidR="00A27496">
        <w:rPr>
          <w:lang w:val="en-US"/>
        </w:rPr>
        <w:t>schematical</w:t>
      </w:r>
      <w:proofErr w:type="spellEnd"/>
      <w:r w:rsidR="00A27496">
        <w:rPr>
          <w:lang w:val="en-US"/>
        </w:rPr>
        <w:t xml:space="preserve"> view is provided in</w:t>
      </w:r>
      <w:r w:rsidR="0084592F">
        <w:rPr>
          <w:lang w:val="en-US"/>
        </w:rPr>
        <w:t xml:space="preserve"> </w:t>
      </w:r>
      <w:r w:rsidR="0084592F">
        <w:rPr>
          <w:lang w:val="en-US"/>
        </w:rPr>
        <w:fldChar w:fldCharType="begin"/>
      </w:r>
      <w:r w:rsidR="0084592F">
        <w:rPr>
          <w:lang w:val="en-US"/>
        </w:rPr>
        <w:instrText xml:space="preserve"> REF _Ref104976441 \h </w:instrText>
      </w:r>
      <w:r w:rsidR="0084592F">
        <w:rPr>
          <w:lang w:val="en-US"/>
        </w:rPr>
      </w:r>
      <w:r w:rsidR="0084592F">
        <w:rPr>
          <w:lang w:val="en-US"/>
        </w:rPr>
        <w:fldChar w:fldCharType="separate"/>
      </w:r>
      <w:ins w:id="379" w:author="Hilbert" w:date="2022-06-17T15:55:00Z">
        <w:r w:rsidR="00087499" w:rsidRPr="00A27496">
          <w:rPr>
            <w:lang w:val="en-GB"/>
          </w:rPr>
          <w:t xml:space="preserve">Figure </w:t>
        </w:r>
        <w:r w:rsidR="00087499">
          <w:rPr>
            <w:noProof/>
            <w:lang w:val="en-GB"/>
          </w:rPr>
          <w:t>4</w:t>
        </w:r>
      </w:ins>
      <w:del w:id="380" w:author="Hilbert" w:date="2022-06-17T15:55:00Z">
        <w:r w:rsidR="0084592F" w:rsidRPr="00A27496" w:rsidDel="00087499">
          <w:rPr>
            <w:lang w:val="en-GB"/>
          </w:rPr>
          <w:delText xml:space="preserve">Figure </w:delText>
        </w:r>
        <w:r w:rsidR="0084592F" w:rsidDel="00087499">
          <w:rPr>
            <w:noProof/>
            <w:lang w:val="en-GB"/>
          </w:rPr>
          <w:delText>3</w:delText>
        </w:r>
      </w:del>
      <w:r w:rsidR="0084592F">
        <w:rPr>
          <w:lang w:val="en-US"/>
        </w:rPr>
        <w:fldChar w:fldCharType="end"/>
      </w:r>
      <w:r w:rsidR="00A27496">
        <w:rPr>
          <w:lang w:val="en-US"/>
        </w:rPr>
        <w:t>.</w:t>
      </w:r>
      <w:r w:rsidR="00C323F9">
        <w:rPr>
          <w:lang w:val="en-US"/>
        </w:rPr>
        <w:t xml:space="preserve"> </w:t>
      </w:r>
      <w:r w:rsidR="006D525F">
        <w:rPr>
          <w:lang w:val="en-US"/>
        </w:rPr>
        <w:t xml:space="preserve">The motor </w:t>
      </w:r>
      <w:r w:rsidR="000A0D9C">
        <w:rPr>
          <w:lang w:val="en-US"/>
        </w:rPr>
        <w:t>was</w:t>
      </w:r>
      <w:r w:rsidR="006D525F">
        <w:rPr>
          <w:lang w:val="en-US"/>
        </w:rPr>
        <w:t xml:space="preserve"> attached to a spring </w:t>
      </w:r>
      <w:r w:rsidR="00AC7A31">
        <w:rPr>
          <w:lang w:val="en-US"/>
        </w:rPr>
        <w:t xml:space="preserve">operated </w:t>
      </w:r>
      <w:r w:rsidR="00631156">
        <w:rPr>
          <w:lang w:val="en-US"/>
        </w:rPr>
        <w:t xml:space="preserve">platform, </w:t>
      </w:r>
      <w:r w:rsidR="0092518C">
        <w:rPr>
          <w:lang w:val="en-US"/>
        </w:rPr>
        <w:t>providing</w:t>
      </w:r>
      <w:r w:rsidR="00631156">
        <w:rPr>
          <w:lang w:val="en-US"/>
        </w:rPr>
        <w:t xml:space="preserve"> </w:t>
      </w:r>
      <w:r w:rsidR="0092518C">
        <w:rPr>
          <w:lang w:val="en-US"/>
        </w:rPr>
        <w:t xml:space="preserve">movement </w:t>
      </w:r>
      <w:r w:rsidR="00631156">
        <w:rPr>
          <w:lang w:val="en-US"/>
        </w:rPr>
        <w:t>in the z-direction (vertical)</w:t>
      </w:r>
      <w:ins w:id="381" w:author="Berg, Million van den" w:date="2022-06-07T13:20:00Z">
        <w:r w:rsidR="0015693F">
          <w:rPr>
            <w:lang w:val="en-US"/>
          </w:rPr>
          <w:t>.</w:t>
        </w:r>
        <w:r w:rsidR="008E5A7D">
          <w:rPr>
            <w:lang w:val="en-US"/>
          </w:rPr>
          <w:t xml:space="preserve"> </w:t>
        </w:r>
        <w:r w:rsidR="0015693F">
          <w:rPr>
            <w:lang w:val="en-US"/>
          </w:rPr>
          <w:t>A</w:t>
        </w:r>
        <w:r w:rsidR="008E5A7D">
          <w:rPr>
            <w:lang w:val="en-US"/>
          </w:rPr>
          <w:t xml:space="preserve"> minor adjustment</w:t>
        </w:r>
      </w:ins>
      <w:ins w:id="382" w:author="Berg, Million van den" w:date="2022-06-07T13:23:00Z">
        <w:r w:rsidR="0015693F">
          <w:rPr>
            <w:lang w:val="en-US"/>
          </w:rPr>
          <w:t xml:space="preserve"> </w:t>
        </w:r>
      </w:ins>
      <w:ins w:id="383" w:author="Berg, Million van den" w:date="2022-06-07T13:25:00Z">
        <w:r w:rsidR="0015693F">
          <w:rPr>
            <w:lang w:val="en-US"/>
          </w:rPr>
          <w:t>by</w:t>
        </w:r>
      </w:ins>
      <w:ins w:id="384" w:author="Berg, Million van den" w:date="2022-06-07T13:23:00Z">
        <w:r w:rsidR="0015693F">
          <w:rPr>
            <w:lang w:val="en-US"/>
          </w:rPr>
          <w:t xml:space="preserve"> </w:t>
        </w:r>
        <w:proofErr w:type="spellStart"/>
        <w:r w:rsidR="0015693F">
          <w:rPr>
            <w:lang w:val="en-US"/>
          </w:rPr>
          <w:t>Remco</w:t>
        </w:r>
        <w:proofErr w:type="spellEnd"/>
        <w:r w:rsidR="0015693F">
          <w:rPr>
            <w:lang w:val="en-US"/>
          </w:rPr>
          <w:t xml:space="preserve"> </w:t>
        </w:r>
        <w:proofErr w:type="spellStart"/>
        <w:r w:rsidR="0015693F">
          <w:rPr>
            <w:lang w:val="en-US"/>
          </w:rPr>
          <w:t>Fok</w:t>
        </w:r>
      </w:ins>
      <w:ins w:id="385" w:author="Berg, Million van den" w:date="2022-06-07T13:24:00Z">
        <w:r w:rsidR="0015693F">
          <w:rPr>
            <w:lang w:val="en-US"/>
          </w:rPr>
          <w:t>kink</w:t>
        </w:r>
      </w:ins>
      <w:proofErr w:type="spellEnd"/>
      <w:ins w:id="386" w:author="Berg, Million van den" w:date="2022-06-07T13:20:00Z">
        <w:r w:rsidR="008E5A7D">
          <w:rPr>
            <w:lang w:val="en-US"/>
          </w:rPr>
          <w:t xml:space="preserve"> to the setup cause</w:t>
        </w:r>
      </w:ins>
      <w:ins w:id="387" w:author="Berg, Million van den" w:date="2022-06-07T13:23:00Z">
        <w:r w:rsidR="0015693F">
          <w:rPr>
            <w:lang w:val="en-US"/>
          </w:rPr>
          <w:t>d</w:t>
        </w:r>
      </w:ins>
      <w:ins w:id="388" w:author="Berg, Million van den" w:date="2022-06-07T13:20:00Z">
        <w:r w:rsidR="008E5A7D">
          <w:rPr>
            <w:lang w:val="en-US"/>
          </w:rPr>
          <w:t xml:space="preserve"> the </w:t>
        </w:r>
        <w:r w:rsidR="0015693F">
          <w:rPr>
            <w:lang w:val="en-US"/>
          </w:rPr>
          <w:t>motor movement to be upward instead of downward</w:t>
        </w:r>
      </w:ins>
      <w:ins w:id="389" w:author="Berg, Million van den" w:date="2022-06-07T13:21:00Z">
        <w:r w:rsidR="0015693F">
          <w:rPr>
            <w:lang w:val="en-US"/>
          </w:rPr>
          <w:t xml:space="preserve"> to </w:t>
        </w:r>
      </w:ins>
      <w:ins w:id="390" w:author="Berg, Million van den" w:date="2022-06-07T13:22:00Z">
        <w:r w:rsidR="0015693F">
          <w:rPr>
            <w:lang w:val="en-US"/>
          </w:rPr>
          <w:t>improve detachment data, detachment was</w:t>
        </w:r>
      </w:ins>
      <w:ins w:id="391" w:author="Berg, Million van den" w:date="2022-06-07T13:39:00Z">
        <w:r w:rsidR="007106F1">
          <w:rPr>
            <w:lang w:val="en-US"/>
          </w:rPr>
          <w:t xml:space="preserve"> now</w:t>
        </w:r>
      </w:ins>
      <w:ins w:id="392" w:author="Berg, Million van den" w:date="2022-06-07T13:22:00Z">
        <w:r w:rsidR="0015693F">
          <w:rPr>
            <w:lang w:val="en-US"/>
          </w:rPr>
          <w:t xml:space="preserve"> controlled by the motor instead of the platform spr</w:t>
        </w:r>
      </w:ins>
      <w:ins w:id="393" w:author="Berg, Million van den" w:date="2022-06-07T13:23:00Z">
        <w:r w:rsidR="0015693F">
          <w:rPr>
            <w:lang w:val="en-US"/>
          </w:rPr>
          <w:t>ing</w:t>
        </w:r>
      </w:ins>
      <w:r w:rsidR="00631156">
        <w:rPr>
          <w:lang w:val="en-US"/>
        </w:rPr>
        <w:t>.</w:t>
      </w:r>
      <w:r w:rsidR="00253C3B">
        <w:rPr>
          <w:lang w:val="en-US"/>
        </w:rPr>
        <w:t xml:space="preserve"> </w:t>
      </w:r>
      <w:r w:rsidR="0092518C">
        <w:rPr>
          <w:lang w:val="en-US"/>
        </w:rPr>
        <w:t>A</w:t>
      </w:r>
      <w:r w:rsidR="00C323F9">
        <w:rPr>
          <w:lang w:val="en-US"/>
        </w:rPr>
        <w:t xml:space="preserve"> small glass surface</w:t>
      </w:r>
      <w:del w:id="394" w:author="Hilbert" w:date="2022-06-02T11:20:00Z">
        <w:r w:rsidR="00253C3B" w:rsidDel="00ED4D22">
          <w:rPr>
            <w:lang w:val="en-US"/>
          </w:rPr>
          <w:delText>,</w:delText>
        </w:r>
      </w:del>
      <w:r w:rsidR="00253C3B">
        <w:rPr>
          <w:lang w:val="en-US"/>
        </w:rPr>
        <w:t xml:space="preserve"> </w:t>
      </w:r>
      <w:r w:rsidR="000A0D9C">
        <w:rPr>
          <w:lang w:val="en-US"/>
        </w:rPr>
        <w:t>was</w:t>
      </w:r>
      <w:r w:rsidR="00253C3B">
        <w:rPr>
          <w:lang w:val="en-US"/>
        </w:rPr>
        <w:t xml:space="preserve"> attached to the moving stage</w:t>
      </w:r>
      <w:r w:rsidR="0092518C">
        <w:rPr>
          <w:lang w:val="en-US"/>
        </w:rPr>
        <w:t>. A</w:t>
      </w:r>
      <w:r w:rsidR="00C323F9">
        <w:rPr>
          <w:lang w:val="en-US"/>
        </w:rPr>
        <w:t xml:space="preserve"> </w:t>
      </w:r>
      <w:r w:rsidR="00FB2B9C">
        <w:rPr>
          <w:lang w:val="en-US"/>
        </w:rPr>
        <w:t>preload of 50mN</w:t>
      </w:r>
      <w:r w:rsidR="00C323F9">
        <w:rPr>
          <w:lang w:val="en-US"/>
        </w:rPr>
        <w:t xml:space="preserve"> </w:t>
      </w:r>
      <w:r w:rsidR="0092518C">
        <w:rPr>
          <w:lang w:val="en-US"/>
        </w:rPr>
        <w:t xml:space="preserve">was </w:t>
      </w:r>
      <w:r w:rsidR="00C323F9">
        <w:rPr>
          <w:lang w:val="en-US"/>
        </w:rPr>
        <w:t xml:space="preserve">applied to the suction cup. </w:t>
      </w:r>
      <w:r w:rsidR="00EF71E2">
        <w:rPr>
          <w:lang w:val="en-US"/>
        </w:rPr>
        <w:t>Followed by a r</w:t>
      </w:r>
      <w:r w:rsidR="00C323F9">
        <w:rPr>
          <w:lang w:val="en-US"/>
        </w:rPr>
        <w:t xml:space="preserve">etraction </w:t>
      </w:r>
      <w:r w:rsidR="00EF71E2">
        <w:rPr>
          <w:lang w:val="en-US"/>
        </w:rPr>
        <w:t xml:space="preserve">step at a z-velocity of 100 </w:t>
      </w:r>
      <w:proofErr w:type="spellStart"/>
      <w:r w:rsidR="00615F1A">
        <w:rPr>
          <w:rFonts w:cstheme="minorHAnsi"/>
          <w:lang w:val="en-US"/>
        </w:rPr>
        <w:t>μ</w:t>
      </w:r>
      <w:r w:rsidR="00EF71E2">
        <w:rPr>
          <w:lang w:val="en-US"/>
        </w:rPr>
        <w:t>m</w:t>
      </w:r>
      <w:proofErr w:type="spellEnd"/>
      <w:r w:rsidR="00EF71E2">
        <w:rPr>
          <w:lang w:val="en-US"/>
        </w:rPr>
        <w:t xml:space="preserve">/s. </w:t>
      </w:r>
      <w:del w:id="395" w:author="Hilbert" w:date="2022-06-02T11:20:00Z">
        <w:r w:rsidR="00C069EE" w:rsidDel="00ED4D22">
          <w:rPr>
            <w:lang w:val="en-US"/>
          </w:rPr>
          <w:delText>The approach is force restricted and the detachment is strain restricted.</w:delText>
        </w:r>
      </w:del>
    </w:p>
    <w:p w14:paraId="7AC18FB0" w14:textId="1E9D3EE7" w:rsidR="00B86516" w:rsidRDefault="00EF71E2" w:rsidP="001D597D">
      <w:pPr>
        <w:jc w:val="both"/>
        <w:rPr>
          <w:ins w:id="396" w:author="Berg, Million van den" w:date="2022-06-07T13:09:00Z"/>
          <w:lang w:val="en-US"/>
        </w:rPr>
      </w:pPr>
      <w:r>
        <w:rPr>
          <w:lang w:val="en-US"/>
        </w:rPr>
        <w:t>We</w:t>
      </w:r>
      <w:r w:rsidR="00093C42">
        <w:rPr>
          <w:lang w:val="en-US"/>
        </w:rPr>
        <w:t xml:space="preserve"> perform</w:t>
      </w:r>
      <w:r w:rsidR="00B30182">
        <w:rPr>
          <w:lang w:val="en-US"/>
        </w:rPr>
        <w:t>ed</w:t>
      </w:r>
      <w:r w:rsidR="00B663DA">
        <w:rPr>
          <w:lang w:val="en-US"/>
        </w:rPr>
        <w:t xml:space="preserve"> </w:t>
      </w:r>
      <w:r w:rsidR="00093C42">
        <w:rPr>
          <w:lang w:val="en-US"/>
        </w:rPr>
        <w:t>the experiment approximately 180 times</w:t>
      </w:r>
      <w:r w:rsidR="00F638B4">
        <w:rPr>
          <w:lang w:val="en-US"/>
        </w:rPr>
        <w:t xml:space="preserve"> per day</w:t>
      </w:r>
      <w:r w:rsidR="00093C42">
        <w:rPr>
          <w:lang w:val="en-US"/>
        </w:rPr>
        <w:t xml:space="preserve">. </w:t>
      </w:r>
      <w:r>
        <w:rPr>
          <w:lang w:val="en-US"/>
        </w:rPr>
        <w:t>D</w:t>
      </w:r>
      <w:r w:rsidR="00B663DA">
        <w:rPr>
          <w:lang w:val="en-US"/>
        </w:rPr>
        <w:t>ata</w:t>
      </w:r>
      <w:r w:rsidR="00093C42">
        <w:rPr>
          <w:lang w:val="en-US"/>
        </w:rPr>
        <w:t xml:space="preserve"> </w:t>
      </w:r>
      <w:r w:rsidR="00B30182">
        <w:rPr>
          <w:lang w:val="en-US"/>
        </w:rPr>
        <w:t>was</w:t>
      </w:r>
      <w:r w:rsidR="00576E2E">
        <w:rPr>
          <w:lang w:val="en-US"/>
        </w:rPr>
        <w:t xml:space="preserve"> processed in </w:t>
      </w:r>
      <w:r w:rsidR="00B86516">
        <w:rPr>
          <w:lang w:val="en-US"/>
        </w:rPr>
        <w:t>MATLAB R2021b</w:t>
      </w:r>
      <w:r w:rsidR="003A0525">
        <w:rPr>
          <w:lang w:val="en-US"/>
        </w:rPr>
        <w:t>.</w:t>
      </w:r>
      <w:r w:rsidR="00AF7345">
        <w:rPr>
          <w:lang w:val="en-US"/>
        </w:rPr>
        <w:t xml:space="preserve"> </w:t>
      </w:r>
      <w:r w:rsidR="003A0525">
        <w:rPr>
          <w:lang w:val="en-US"/>
        </w:rPr>
        <w:t>Quantities</w:t>
      </w:r>
      <w:r w:rsidR="00AF7345">
        <w:rPr>
          <w:lang w:val="en-US"/>
        </w:rPr>
        <w:t xml:space="preserve"> that </w:t>
      </w:r>
      <w:r w:rsidR="00B30182">
        <w:rPr>
          <w:lang w:val="en-US"/>
        </w:rPr>
        <w:t>were</w:t>
      </w:r>
      <w:r w:rsidR="00AF7345">
        <w:rPr>
          <w:lang w:val="en-US"/>
        </w:rPr>
        <w:t xml:space="preserve"> recorded by the load cell and the motor are</w:t>
      </w:r>
      <w:r w:rsidR="00B30182">
        <w:rPr>
          <w:lang w:val="en-US"/>
        </w:rPr>
        <w:t xml:space="preserve"> probe</w:t>
      </w:r>
      <w:r w:rsidR="00AF7345">
        <w:rPr>
          <w:lang w:val="en-US"/>
        </w:rPr>
        <w:t xml:space="preserve"> displacement, time, mass as well as force and the steps. </w:t>
      </w:r>
    </w:p>
    <w:p w14:paraId="0828034E" w14:textId="155BD844" w:rsidR="006047B9" w:rsidRDefault="006047B9" w:rsidP="001D597D">
      <w:pPr>
        <w:jc w:val="both"/>
        <w:rPr>
          <w:lang w:val="en-US"/>
        </w:rPr>
      </w:pPr>
    </w:p>
    <w:p w14:paraId="4F5F03D7" w14:textId="2611EF53" w:rsidR="004E4F09" w:rsidDel="00F34BE8" w:rsidRDefault="003C6E5A">
      <w:pPr>
        <w:pStyle w:val="Heading1"/>
        <w:rPr>
          <w:del w:id="397" w:author="Berg, Million van den" w:date="2022-06-07T13:30:00Z"/>
          <w:color w:val="2E74B5" w:themeColor="accent1" w:themeShade="BF"/>
          <w:lang w:val="en-US"/>
        </w:rPr>
        <w:pPrChange w:id="398" w:author="Berg, Million van den" w:date="2022-06-07T13:30:00Z">
          <w:pPr>
            <w:jc w:val="both"/>
          </w:pPr>
        </w:pPrChange>
      </w:pPr>
      <w:r>
        <w:rPr>
          <w:noProof/>
          <w:lang w:val="en-US"/>
        </w:rPr>
        <w:lastRenderedPageBreak/>
        <mc:AlternateContent>
          <mc:Choice Requires="wps">
            <w:drawing>
              <wp:anchor distT="0" distB="0" distL="114300" distR="114300" simplePos="0" relativeHeight="251662336" behindDoc="0" locked="0" layoutInCell="1" allowOverlap="1" wp14:anchorId="4B42B76E" wp14:editId="5027E891">
                <wp:simplePos x="0" y="0"/>
                <wp:positionH relativeFrom="page">
                  <wp:posOffset>1943735</wp:posOffset>
                </wp:positionH>
                <wp:positionV relativeFrom="paragraph">
                  <wp:posOffset>2088515</wp:posOffset>
                </wp:positionV>
                <wp:extent cx="5135880" cy="262255"/>
                <wp:effectExtent l="635" t="0" r="0" b="0"/>
                <wp:wrapSquare wrapText="bothSides"/>
                <wp:docPr id="26" name="Tekstvak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id="3">
                        <w:txbxContent>
                          <w:p w14:paraId="0CEB49D5" w14:textId="683174D7" w:rsidR="00087499" w:rsidRPr="00A27496" w:rsidRDefault="00087499" w:rsidP="00A27496">
                            <w:pPr>
                              <w:pStyle w:val="Caption"/>
                              <w:rPr>
                                <w:noProof/>
                                <w:lang w:val="en-GB"/>
                              </w:rPr>
                            </w:pPr>
                            <w:bookmarkStart w:id="399" w:name="_Ref104976441"/>
                            <w:bookmarkStart w:id="400" w:name="_Ref104976433"/>
                            <w:r w:rsidRPr="00A27496">
                              <w:rPr>
                                <w:lang w:val="en-GB"/>
                              </w:rPr>
                              <w:t xml:space="preserve">Figure </w:t>
                            </w:r>
                            <w:r>
                              <w:fldChar w:fldCharType="begin"/>
                            </w:r>
                            <w:r w:rsidRPr="00A27496">
                              <w:rPr>
                                <w:lang w:val="en-GB"/>
                              </w:rPr>
                              <w:instrText xml:space="preserve"> SEQ Figure \* ARABIC </w:instrText>
                            </w:r>
                            <w:r>
                              <w:fldChar w:fldCharType="separate"/>
                            </w:r>
                            <w:ins w:id="401" w:author="Hilbert" w:date="2022-06-17T15:55:00Z">
                              <w:r>
                                <w:rPr>
                                  <w:noProof/>
                                  <w:lang w:val="en-GB"/>
                                </w:rPr>
                                <w:t>4</w:t>
                              </w:r>
                            </w:ins>
                            <w:ins w:id="402" w:author="Berg, Million van den" w:date="2022-06-07T13:01:00Z">
                              <w:del w:id="403" w:author="Hilbert" w:date="2022-06-17T15:55:00Z">
                                <w:r w:rsidDel="00087499">
                                  <w:rPr>
                                    <w:noProof/>
                                    <w:lang w:val="en-GB"/>
                                  </w:rPr>
                                  <w:delText>4</w:delText>
                                </w:r>
                              </w:del>
                            </w:ins>
                            <w:del w:id="404" w:author="Hilbert" w:date="2022-06-17T15:55:00Z">
                              <w:r w:rsidDel="00087499">
                                <w:rPr>
                                  <w:noProof/>
                                  <w:lang w:val="en-GB"/>
                                </w:rPr>
                                <w:delText>3</w:delText>
                              </w:r>
                            </w:del>
                            <w:r>
                              <w:fldChar w:fldCharType="end"/>
                            </w:r>
                            <w:bookmarkEnd w:id="399"/>
                            <w:r w:rsidRPr="00A27496">
                              <w:rPr>
                                <w:lang w:val="en-GB"/>
                              </w:rPr>
                              <w:t>: Schematic</w:t>
                            </w:r>
                            <w:del w:id="405" w:author="Hilbert" w:date="2022-06-02T11:20:00Z">
                              <w:r w:rsidRPr="00A27496" w:rsidDel="00ED4D22">
                                <w:rPr>
                                  <w:lang w:val="en-GB"/>
                                </w:rPr>
                                <w:delText>al view</w:delText>
                              </w:r>
                            </w:del>
                            <w:r w:rsidRPr="00A27496">
                              <w:rPr>
                                <w:lang w:val="en-GB"/>
                              </w:rPr>
                              <w:t xml:space="preserve"> of the</w:t>
                            </w:r>
                            <w:r>
                              <w:rPr>
                                <w:lang w:val="en-GB"/>
                              </w:rPr>
                              <w:t xml:space="preserve"> indentation setup </w:t>
                            </w:r>
                            <w:del w:id="406" w:author="Hilbert" w:date="2022-06-02T11:21:00Z">
                              <w:r w:rsidDel="00ED4D22">
                                <w:rPr>
                                  <w:lang w:val="en-GB"/>
                                </w:rPr>
                                <w:delText xml:space="preserve">that will be </w:delText>
                              </w:r>
                            </w:del>
                            <w:r>
                              <w:rPr>
                                <w:lang w:val="en-GB"/>
                              </w:rPr>
                              <w:t>used in the experiment.</w:t>
                            </w:r>
                            <w:bookmarkEnd w:id="400"/>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id="Tekstvak 14" o:spid="_x0000_s1028" type="#_x0000_t202" style="position:absolute;margin-left:153.05pt;margin-top:164.45pt;width:404.4pt;height:20.6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" stroked="f">
                <v:textbox style="mso-next-textbox:#Text Box 25" inset="0,0,0,0">
                  <w:txbxContent>
                    <w:p w14:paraId="0CEB49D5" w14:textId="683174D7" w:rsidR="00087499" w:rsidRPr="00A27496" w:rsidRDefault="00087499" w:rsidP="00A27496">
                      <w:pPr>
                        <w:pStyle w:val="Caption"/>
                        <w:rPr>
                          <w:noProof/>
                          <w:lang w:val="en-GB"/>
                        </w:rPr>
                      </w:pPr>
                      <w:bookmarkStart w:id="407" w:name="_Ref104976441"/>
                      <w:bookmarkStart w:id="408" w:name="_Ref104976433"/>
                      <w:r w:rsidRPr="00A27496">
                        <w:rPr>
                          <w:lang w:val="en-GB"/>
                        </w:rPr>
                        <w:t xml:space="preserve">Figure </w:t>
                      </w:r>
                      <w:r>
                        <w:fldChar w:fldCharType="begin"/>
                      </w:r>
                      <w:r w:rsidRPr="00A27496">
                        <w:rPr>
                          <w:lang w:val="en-GB"/>
                        </w:rPr>
                        <w:instrText xml:space="preserve"> SEQ Figure \* ARABIC </w:instrText>
                      </w:r>
                      <w:r>
                        <w:fldChar w:fldCharType="separate"/>
                      </w:r>
                      <w:ins w:id="409" w:author="Hilbert" w:date="2022-06-17T15:55:00Z">
                        <w:r>
                          <w:rPr>
                            <w:noProof/>
                            <w:lang w:val="en-GB"/>
                          </w:rPr>
                          <w:t>4</w:t>
                        </w:r>
                      </w:ins>
                      <w:ins w:id="410" w:author="Berg, Million van den" w:date="2022-06-07T13:01:00Z">
                        <w:del w:id="411" w:author="Hilbert" w:date="2022-06-17T15:55:00Z">
                          <w:r w:rsidDel="00087499">
                            <w:rPr>
                              <w:noProof/>
                              <w:lang w:val="en-GB"/>
                            </w:rPr>
                            <w:delText>4</w:delText>
                          </w:r>
                        </w:del>
                      </w:ins>
                      <w:del w:id="412" w:author="Hilbert" w:date="2022-06-17T15:55:00Z">
                        <w:r w:rsidDel="00087499">
                          <w:rPr>
                            <w:noProof/>
                            <w:lang w:val="en-GB"/>
                          </w:rPr>
                          <w:delText>3</w:delText>
                        </w:r>
                      </w:del>
                      <w:r>
                        <w:fldChar w:fldCharType="end"/>
                      </w:r>
                      <w:bookmarkEnd w:id="407"/>
                      <w:r w:rsidRPr="00A27496">
                        <w:rPr>
                          <w:lang w:val="en-GB"/>
                        </w:rPr>
                        <w:t>: Schematic</w:t>
                      </w:r>
                      <w:del w:id="413" w:author="Hilbert" w:date="2022-06-02T11:20:00Z">
                        <w:r w:rsidRPr="00A27496" w:rsidDel="00ED4D22">
                          <w:rPr>
                            <w:lang w:val="en-GB"/>
                          </w:rPr>
                          <w:delText>al view</w:delText>
                        </w:r>
                      </w:del>
                      <w:r w:rsidRPr="00A27496">
                        <w:rPr>
                          <w:lang w:val="en-GB"/>
                        </w:rPr>
                        <w:t xml:space="preserve"> of the</w:t>
                      </w:r>
                      <w:r>
                        <w:rPr>
                          <w:lang w:val="en-GB"/>
                        </w:rPr>
                        <w:t xml:space="preserve"> indentation setup </w:t>
                      </w:r>
                      <w:del w:id="414" w:author="Hilbert" w:date="2022-06-02T11:21:00Z">
                        <w:r w:rsidDel="00ED4D22">
                          <w:rPr>
                            <w:lang w:val="en-GB"/>
                          </w:rPr>
                          <w:delText xml:space="preserve">that will be </w:delText>
                        </w:r>
                      </w:del>
                      <w:r>
                        <w:rPr>
                          <w:lang w:val="en-GB"/>
                        </w:rPr>
                        <w:t>used in the experiment.</w:t>
                      </w:r>
                      <w:bookmarkEnd w:id="408"/>
                    </w:p>
                  </w:txbxContent>
                </v:textbox>
                <w10:wrap type="square" anchorx="page"/>
              </v:shape>
            </w:pict>
          </mc:Fallback>
        </mc:AlternateContent>
      </w:r>
      <w:r w:rsidR="00F34BE8">
        <w:rPr>
          <w:noProof/>
          <w:lang w:val="en-US"/>
        </w:rPr>
        <w:drawing>
          <wp:anchor distT="0" distB="0" distL="114300" distR="114300" simplePos="0" relativeHeight="251660800" behindDoc="1" locked="0" layoutInCell="1" allowOverlap="1" wp14:anchorId="1A5D33C6" wp14:editId="702FBC84">
            <wp:simplePos x="0" y="0"/>
            <wp:positionH relativeFrom="column">
              <wp:posOffset>1302385</wp:posOffset>
            </wp:positionH>
            <wp:positionV relativeFrom="paragraph">
              <wp:posOffset>-4445</wp:posOffset>
            </wp:positionV>
            <wp:extent cx="3144520" cy="2030730"/>
            <wp:effectExtent l="0" t="0" r="0" b="0"/>
            <wp:wrapTopAndBottom/>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44520" cy="2030730"/>
                    </a:xfrm>
                    <a:prstGeom prst="rect">
                      <a:avLst/>
                    </a:prstGeom>
                  </pic:spPr>
                </pic:pic>
              </a:graphicData>
            </a:graphic>
          </wp:anchor>
        </w:drawing>
      </w:r>
    </w:p>
    <w:p w14:paraId="5EFF3439" w14:textId="6E7C93B2" w:rsidR="00E75A11" w:rsidDel="006047B9" w:rsidRDefault="003C6E5A">
      <w:pPr>
        <w:pStyle w:val="Heading1"/>
        <w:rPr>
          <w:del w:id="415" w:author="Berg, Million van den" w:date="2022-06-07T13:09:00Z"/>
          <w:color w:val="2E74B5" w:themeColor="accent1" w:themeShade="BF"/>
          <w:lang w:val="en-US"/>
        </w:rPr>
        <w:pPrChange w:id="416" w:author="Berg, Million van den" w:date="2022-06-07T13:30:00Z">
          <w:pPr/>
        </w:pPrChange>
      </w:pPr>
      <w:r>
        <w:rPr>
          <w:noProof/>
          <w:lang w:val="en-US"/>
        </w:rPr>
        <mc:AlternateContent>
          <mc:Choice Requires="wps">
            <w:drawing>
              <wp:anchor distT="0" distB="0" distL="114300" distR="114300" simplePos="0" relativeHeight="251669504" behindDoc="0" locked="0" layoutInCell="1" allowOverlap="1" wp14:anchorId="7C3C0F70" wp14:editId="43996320">
                <wp:simplePos x="0" y="0"/>
                <wp:positionH relativeFrom="column">
                  <wp:posOffset>3429000</wp:posOffset>
                </wp:positionH>
                <wp:positionV relativeFrom="paragraph">
                  <wp:posOffset>1054100</wp:posOffset>
                </wp:positionV>
                <wp:extent cx="914400" cy="914400"/>
                <wp:effectExtent l="4445" t="1270" r="0" b="0"/>
                <wp:wrapTight wrapText="bothSides">
                  <wp:wrapPolygon edited="0">
                    <wp:start x="0" y="0"/>
                    <wp:lineTo x="21600" y="0"/>
                    <wp:lineTo x="21600" y="21600"/>
                    <wp:lineTo x="0" y="21600"/>
                    <wp:lineTo x="0" y="0"/>
                  </wp:wrapPolygon>
                </wp:wrapTight>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3"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3C0F70" id="Text Box 25" o:spid="_x0000_s1029" type="#_x0000_t202" style="position:absolute;margin-left:270pt;margin-top:83pt;width:1in;height:1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" filled="f" stroked="f">
                <v:textbox inset=",7.2pt,,7.2pt">
                  <w:txbxContent/>
                </v:textbox>
                <w10:wrap type="tight"/>
              </v:shape>
            </w:pict>
          </mc:Fallback>
        </mc:AlternateContent>
      </w:r>
      <w:del w:id="417" w:author="Berg, Million van den" w:date="2022-06-07T13:09:00Z">
        <w:r w:rsidR="00E75A11" w:rsidDel="006047B9">
          <w:rPr>
            <w:lang w:val="en-US"/>
          </w:rPr>
          <w:br w:type="page"/>
        </w:r>
      </w:del>
    </w:p>
    <w:p w14:paraId="4FB61CDB" w14:textId="11ADEBEA" w:rsidR="00FE095D" w:rsidRDefault="00F4651F" w:rsidP="00F34BE8">
      <w:pPr>
        <w:pStyle w:val="Heading1"/>
        <w:rPr>
          <w:lang w:val="en-US"/>
        </w:rPr>
      </w:pPr>
      <w:bookmarkStart w:id="418" w:name="_Toc104985707"/>
      <w:r>
        <w:rPr>
          <w:lang w:val="en-US"/>
        </w:rPr>
        <w:t>Results</w:t>
      </w:r>
      <w:bookmarkEnd w:id="418"/>
    </w:p>
    <w:p w14:paraId="015269F9" w14:textId="4A5FD895" w:rsidR="000A7EE9" w:rsidRDefault="000A7EE9" w:rsidP="000A7EE9">
      <w:pPr>
        <w:pStyle w:val="Heading2"/>
        <w:rPr>
          <w:lang w:val="en-US"/>
        </w:rPr>
      </w:pPr>
      <w:bookmarkStart w:id="419" w:name="_Toc104985708"/>
      <w:r>
        <w:rPr>
          <w:lang w:val="en-US"/>
        </w:rPr>
        <w:t>Surface</w:t>
      </w:r>
      <w:bookmarkEnd w:id="419"/>
    </w:p>
    <w:p w14:paraId="5A04B22E" w14:textId="227B8C77" w:rsidR="000A7EE9" w:rsidRPr="000A7EE9" w:rsidRDefault="00ED4D22" w:rsidP="000A7EE9">
      <w:pPr>
        <w:jc w:val="both"/>
        <w:rPr>
          <w:lang w:val="en-GB"/>
        </w:rPr>
      </w:pPr>
      <w:ins w:id="420" w:author="Hilbert" w:date="2022-06-02T11:21:00Z">
        <w:r>
          <w:rPr>
            <w:lang w:val="en-GB"/>
          </w:rPr>
          <w:t>Probabilistic fasteners were</w:t>
        </w:r>
      </w:ins>
      <w:del w:id="421" w:author="Hilbert" w:date="2022-06-02T11:21:00Z">
        <w:r w:rsidR="000A7EE9" w:rsidRPr="000A7EE9" w:rsidDel="00ED4D22">
          <w:rPr>
            <w:lang w:val="en-GB"/>
          </w:rPr>
          <w:delText>The Ecoflex surface</w:delText>
        </w:r>
      </w:del>
      <w:r w:rsidR="000A7EE9" w:rsidRPr="000A7EE9">
        <w:rPr>
          <w:lang w:val="en-GB"/>
        </w:rPr>
        <w:t xml:space="preserve"> </w:t>
      </w:r>
      <w:del w:id="422" w:author="Hilbert" w:date="2022-06-02T11:22:00Z">
        <w:r w:rsidR="000A7EE9" w:rsidRPr="000A7EE9" w:rsidDel="00ED4D22">
          <w:rPr>
            <w:lang w:val="en-GB"/>
          </w:rPr>
          <w:delText>w</w:delText>
        </w:r>
      </w:del>
      <w:del w:id="423" w:author="Hilbert" w:date="2022-06-02T11:21:00Z">
        <w:r w:rsidR="000A7EE9" w:rsidRPr="000A7EE9" w:rsidDel="00ED4D22">
          <w:rPr>
            <w:lang w:val="en-GB"/>
          </w:rPr>
          <w:delText>as</w:delText>
        </w:r>
      </w:del>
      <w:del w:id="424" w:author="Hilbert" w:date="2022-06-02T11:22:00Z">
        <w:r w:rsidR="000A7EE9" w:rsidRPr="000A7EE9" w:rsidDel="00ED4D22">
          <w:rPr>
            <w:lang w:val="en-GB"/>
          </w:rPr>
          <w:delText xml:space="preserve"> </w:delText>
        </w:r>
      </w:del>
      <w:del w:id="425" w:author="Hilbert" w:date="2022-06-02T11:21:00Z">
        <w:r w:rsidR="000A7EE9" w:rsidRPr="000A7EE9" w:rsidDel="00ED4D22">
          <w:rPr>
            <w:lang w:val="en-GB"/>
          </w:rPr>
          <w:delText>created</w:delText>
        </w:r>
      </w:del>
      <w:ins w:id="426" w:author="Hilbert" w:date="2022-06-02T11:21:00Z">
        <w:r>
          <w:rPr>
            <w:lang w:val="en-GB"/>
          </w:rPr>
          <w:t>prepared</w:t>
        </w:r>
      </w:ins>
      <w:ins w:id="427" w:author="Hilbert" w:date="2022-06-02T11:22:00Z">
        <w:r>
          <w:rPr>
            <w:lang w:val="en-GB"/>
          </w:rPr>
          <w:t xml:space="preserve"> from </w:t>
        </w:r>
        <w:proofErr w:type="spellStart"/>
        <w:r>
          <w:rPr>
            <w:lang w:val="en-GB"/>
          </w:rPr>
          <w:t>Ecoflex</w:t>
        </w:r>
      </w:ins>
      <w:proofErr w:type="spellEnd"/>
      <w:r w:rsidR="000A7EE9" w:rsidRPr="000A7EE9">
        <w:rPr>
          <w:lang w:val="en-GB"/>
        </w:rPr>
        <w:t xml:space="preserve"> by a two-step moulding procedure. </w:t>
      </w:r>
      <w:r w:rsidR="005076B5">
        <w:rPr>
          <w:lang w:val="en-GB"/>
        </w:rPr>
        <w:t>Surfaces</w:t>
      </w:r>
      <w:r w:rsidR="000A7EE9" w:rsidRPr="000A7EE9">
        <w:rPr>
          <w:lang w:val="en-GB"/>
        </w:rPr>
        <w:t xml:space="preserve"> </w:t>
      </w:r>
      <w:r w:rsidR="005076B5">
        <w:rPr>
          <w:lang w:val="en-GB"/>
        </w:rPr>
        <w:t>were designed</w:t>
      </w:r>
      <w:r w:rsidR="000A7EE9" w:rsidRPr="000A7EE9">
        <w:rPr>
          <w:lang w:val="en-GB"/>
        </w:rPr>
        <w:t xml:space="preserve"> in </w:t>
      </w:r>
      <w:proofErr w:type="spellStart"/>
      <w:r w:rsidR="000A7EE9" w:rsidRPr="000A7EE9">
        <w:rPr>
          <w:lang w:val="en-GB"/>
        </w:rPr>
        <w:t>SolidWorks</w:t>
      </w:r>
      <w:proofErr w:type="spellEnd"/>
      <w:r w:rsidR="000A7EE9" w:rsidRPr="000A7EE9">
        <w:rPr>
          <w:lang w:val="en-GB"/>
        </w:rPr>
        <w:t xml:space="preserve"> (2019)</w:t>
      </w:r>
      <w:ins w:id="428" w:author="Hilbert" w:date="2022-06-02T11:22:00Z">
        <w:r>
          <w:rPr>
            <w:lang w:val="en-GB"/>
          </w:rPr>
          <w:t>, featuring a</w:t>
        </w:r>
      </w:ins>
      <w:del w:id="429" w:author="Hilbert" w:date="2022-06-02T11:22:00Z">
        <w:r w:rsidR="000A7EE9" w:rsidRPr="000A7EE9" w:rsidDel="00ED4D22">
          <w:rPr>
            <w:lang w:val="en-GB"/>
          </w:rPr>
          <w:delText>. The design that was used in this experiment is a</w:delText>
        </w:r>
      </w:del>
      <w:r w:rsidR="000A7EE9" w:rsidRPr="000A7EE9">
        <w:rPr>
          <w:lang w:val="en-GB"/>
        </w:rPr>
        <w:t xml:space="preserve"> linear </w:t>
      </w:r>
      <w:del w:id="430" w:author="Hilbert" w:date="2022-06-02T11:22:00Z">
        <w:r w:rsidR="000A7EE9" w:rsidRPr="000A7EE9" w:rsidDel="00ED4D22">
          <w:rPr>
            <w:lang w:val="en-GB"/>
          </w:rPr>
          <w:delText xml:space="preserve">periodic </w:delText>
        </w:r>
      </w:del>
      <w:r w:rsidR="000A7EE9" w:rsidRPr="000A7EE9">
        <w:rPr>
          <w:lang w:val="en-GB"/>
        </w:rPr>
        <w:t xml:space="preserve">array with periodicity p = 4mm. The height of the features is </w:t>
      </w:r>
      <w:r w:rsidR="000A7EE9">
        <w:rPr>
          <w:lang w:val="en-GB"/>
        </w:rPr>
        <w:t>1mm</w:t>
      </w:r>
      <w:r w:rsidR="000A7EE9" w:rsidRPr="000A7EE9">
        <w:rPr>
          <w:lang w:val="en-GB"/>
        </w:rPr>
        <w:t xml:space="preserve"> and the diameter of the suction cup d = </w:t>
      </w:r>
      <w:del w:id="431" w:author="Berg, Million van den" w:date="2022-06-02T14:56:00Z">
        <w:r w:rsidR="000A7EE9" w:rsidRPr="000A7EE9" w:rsidDel="008F252D">
          <w:rPr>
            <w:lang w:val="en-GB"/>
          </w:rPr>
          <w:delText>1mm</w:delText>
        </w:r>
      </w:del>
      <w:ins w:id="432" w:author="Berg, Million van den" w:date="2022-06-02T14:56:00Z">
        <w:r w:rsidR="008F252D">
          <w:rPr>
            <w:lang w:val="en-GB"/>
          </w:rPr>
          <w:t>2</w:t>
        </w:r>
        <w:r w:rsidR="008F252D" w:rsidRPr="000A7EE9">
          <w:rPr>
            <w:lang w:val="en-GB"/>
          </w:rPr>
          <w:t>mm</w:t>
        </w:r>
      </w:ins>
      <w:r w:rsidR="000A7EE9" w:rsidRPr="000A7EE9">
        <w:rPr>
          <w:lang w:val="en-GB"/>
        </w:rPr>
        <w:t xml:space="preserve">. </w:t>
      </w:r>
      <w:r w:rsidR="005076B5">
        <w:rPr>
          <w:lang w:val="en-GB"/>
        </w:rPr>
        <w:t>Surfaces were</w:t>
      </w:r>
      <w:r w:rsidR="000A7EE9" w:rsidRPr="000A7EE9">
        <w:rPr>
          <w:lang w:val="en-GB"/>
        </w:rPr>
        <w:t xml:space="preserve"> printed using a </w:t>
      </w:r>
      <w:proofErr w:type="spellStart"/>
      <w:r w:rsidR="000A7EE9" w:rsidRPr="000A7EE9">
        <w:rPr>
          <w:lang w:val="en-GB"/>
        </w:rPr>
        <w:t>Formlabs</w:t>
      </w:r>
      <w:proofErr w:type="spellEnd"/>
      <w:r w:rsidR="000A7EE9" w:rsidRPr="000A7EE9">
        <w:rPr>
          <w:lang w:val="en-GB"/>
        </w:rPr>
        <w:t xml:space="preserve"> Form 3 3D printer with clear resin at the highest resolution in an angle of 30° in the y-direction to </w:t>
      </w:r>
      <w:del w:id="433" w:author="Hilbert" w:date="2022-06-02T11:23:00Z">
        <w:r w:rsidR="000A7EE9" w:rsidRPr="000A7EE9" w:rsidDel="00ED4D22">
          <w:rPr>
            <w:lang w:val="en-GB"/>
          </w:rPr>
          <w:delText xml:space="preserve">prevent </w:delText>
        </w:r>
      </w:del>
      <w:ins w:id="434" w:author="Hilbert" w:date="2022-06-02T11:23:00Z">
        <w:r>
          <w:rPr>
            <w:lang w:val="en-GB"/>
          </w:rPr>
          <w:t>avoid the need for</w:t>
        </w:r>
      </w:ins>
      <w:del w:id="435" w:author="Hilbert" w:date="2022-06-02T11:23:00Z">
        <w:r w:rsidR="000A7EE9" w:rsidRPr="000A7EE9" w:rsidDel="00ED4D22">
          <w:rPr>
            <w:lang w:val="en-GB"/>
          </w:rPr>
          <w:delText>that</w:delText>
        </w:r>
      </w:del>
      <w:r w:rsidR="000A7EE9" w:rsidRPr="000A7EE9">
        <w:rPr>
          <w:lang w:val="en-GB"/>
        </w:rPr>
        <w:t xml:space="preserve"> 3D-printing supports</w:t>
      </w:r>
      <w:del w:id="436" w:author="Hilbert" w:date="2022-06-02T11:23:00Z">
        <w:r w:rsidR="000A7EE9" w:rsidRPr="000A7EE9" w:rsidDel="00ED4D22">
          <w:rPr>
            <w:lang w:val="en-GB"/>
          </w:rPr>
          <w:delText xml:space="preserve"> are needed</w:delText>
        </w:r>
      </w:del>
      <w:r w:rsidR="000A7EE9" w:rsidRPr="000A7EE9">
        <w:rPr>
          <w:lang w:val="en-GB"/>
        </w:rPr>
        <w:t xml:space="preserve">. The printed surface was double-moulded with </w:t>
      </w:r>
      <w:proofErr w:type="spellStart"/>
      <w:r w:rsidR="000A7EE9" w:rsidRPr="000A7EE9">
        <w:rPr>
          <w:lang w:val="en-GB"/>
        </w:rPr>
        <w:t>Dragonskin</w:t>
      </w:r>
      <w:proofErr w:type="spellEnd"/>
      <w:r w:rsidR="000A7EE9" w:rsidRPr="000A7EE9">
        <w:rPr>
          <w:lang w:val="en-GB"/>
        </w:rPr>
        <w:t xml:space="preserve"> 30 and a more flexible </w:t>
      </w:r>
      <w:proofErr w:type="spellStart"/>
      <w:r w:rsidR="000A7EE9" w:rsidRPr="000A7EE9">
        <w:rPr>
          <w:lang w:val="en-GB"/>
        </w:rPr>
        <w:t>Ecoflex</w:t>
      </w:r>
      <w:proofErr w:type="spellEnd"/>
      <w:r w:rsidR="000A7EE9" w:rsidRPr="000A7EE9">
        <w:rPr>
          <w:lang w:val="en-GB"/>
        </w:rPr>
        <w:t xml:space="preserve"> 0030 elastomer</w:t>
      </w:r>
      <w:del w:id="437" w:author="Hilbert" w:date="2022-06-02T11:23:00Z">
        <w:r w:rsidR="00576460" w:rsidDel="00ED4D22">
          <w:rPr>
            <w:lang w:val="en-GB"/>
          </w:rPr>
          <w:delText xml:space="preserve">. </w:delText>
        </w:r>
        <w:r w:rsidR="00576460" w:rsidDel="00ED4D22">
          <w:rPr>
            <w:lang w:val="en-GB"/>
          </w:rPr>
          <w:tab/>
        </w:r>
        <w:r w:rsidR="000A7EE9" w:rsidRPr="000A7EE9" w:rsidDel="00ED4D22">
          <w:rPr>
            <w:lang w:val="en-GB"/>
          </w:rPr>
          <w:delText>The soft flexible Dragonskin material</w:delText>
        </w:r>
      </w:del>
      <w:ins w:id="438" w:author="Hilbert" w:date="2022-06-02T11:23:00Z">
        <w:r>
          <w:rPr>
            <w:lang w:val="en-GB"/>
          </w:rPr>
          <w:t>, which</w:t>
        </w:r>
      </w:ins>
      <w:r w:rsidR="000A7EE9" w:rsidRPr="000A7EE9">
        <w:rPr>
          <w:lang w:val="en-GB"/>
        </w:rPr>
        <w:t xml:space="preserve"> </w:t>
      </w:r>
      <w:del w:id="439" w:author="Hilbert" w:date="2022-06-02T11:23:00Z">
        <w:r w:rsidR="000A7EE9" w:rsidRPr="000A7EE9" w:rsidDel="00ED4D22">
          <w:rPr>
            <w:lang w:val="en-GB"/>
          </w:rPr>
          <w:delText xml:space="preserve">was </w:delText>
        </w:r>
        <w:r w:rsidR="00576460" w:rsidDel="00ED4D22">
          <w:rPr>
            <w:lang w:val="en-GB"/>
          </w:rPr>
          <w:delText>used</w:delText>
        </w:r>
        <w:r w:rsidR="000A7EE9" w:rsidRPr="000A7EE9" w:rsidDel="00ED4D22">
          <w:rPr>
            <w:lang w:val="en-GB"/>
          </w:rPr>
          <w:delText xml:space="preserve"> to be able </w:delText>
        </w:r>
      </w:del>
      <w:ins w:id="440" w:author="Hilbert" w:date="2022-06-02T11:23:00Z">
        <w:r>
          <w:rPr>
            <w:lang w:val="en-GB"/>
          </w:rPr>
          <w:t xml:space="preserve">allowed </w:t>
        </w:r>
      </w:ins>
      <w:r w:rsidR="000A7EE9" w:rsidRPr="000A7EE9">
        <w:rPr>
          <w:lang w:val="en-GB"/>
        </w:rPr>
        <w:t xml:space="preserve">to </w:t>
      </w:r>
      <w:r w:rsidR="00136007">
        <w:rPr>
          <w:lang w:val="en-GB"/>
        </w:rPr>
        <w:t>peel the</w:t>
      </w:r>
      <w:r w:rsidR="000A7EE9" w:rsidRPr="000A7EE9">
        <w:rPr>
          <w:lang w:val="en-GB"/>
        </w:rPr>
        <w:t xml:space="preserve"> surface from the mould without damaging features</w:t>
      </w:r>
      <w:del w:id="441" w:author="Berg, Million van den" w:date="2022-06-03T14:01:00Z">
        <w:r w:rsidR="00E61579" w:rsidDel="00936E09">
          <w:rPr>
            <w:lang w:val="en-GB"/>
          </w:rPr>
          <w:delText>[13]</w:delText>
        </w:r>
      </w:del>
      <w:r w:rsidR="00E61579">
        <w:rPr>
          <w:lang w:val="en-GB"/>
        </w:rPr>
        <w:t>.</w:t>
      </w:r>
      <w:ins w:id="442" w:author="Joshua Dijksman" w:date="2022-06-04T21:43:00Z">
        <w:r w:rsidR="00CB02FF">
          <w:rPr>
            <w:lang w:val="en-GB"/>
          </w:rPr>
          <w:t xml:space="preserve"> (to the petri dish??)</w:t>
        </w:r>
      </w:ins>
    </w:p>
    <w:p w14:paraId="0354373B" w14:textId="52F9FC33" w:rsidR="00623C83" w:rsidRDefault="00623C83" w:rsidP="00623C83">
      <w:pPr>
        <w:pStyle w:val="Heading2"/>
        <w:rPr>
          <w:lang w:val="en-US"/>
        </w:rPr>
      </w:pPr>
      <w:bookmarkStart w:id="443" w:name="_Toc104985709"/>
      <w:r>
        <w:rPr>
          <w:lang w:val="en-US"/>
        </w:rPr>
        <w:t>Array</w:t>
      </w:r>
      <w:bookmarkEnd w:id="443"/>
    </w:p>
    <w:p w14:paraId="00D18088" w14:textId="2903F3A8" w:rsidR="00E61579" w:rsidRDefault="00B1454F" w:rsidP="00013CCF">
      <w:pPr>
        <w:jc w:val="both"/>
        <w:rPr>
          <w:lang w:val="en-US"/>
        </w:rPr>
      </w:pPr>
      <w:r>
        <w:rPr>
          <w:lang w:val="en-US"/>
        </w:rPr>
        <w:fldChar w:fldCharType="begin"/>
      </w:r>
      <w:r>
        <w:rPr>
          <w:b/>
          <w:bCs/>
          <w:lang w:val="en-US"/>
        </w:rPr>
        <w:instrText xml:space="preserve"> REF _Ref104976575 \h </w:instrText>
      </w:r>
      <w:r>
        <w:rPr>
          <w:lang w:val="en-US"/>
        </w:rPr>
      </w:r>
      <w:r>
        <w:rPr>
          <w:lang w:val="en-US"/>
        </w:rPr>
        <w:fldChar w:fldCharType="separate"/>
      </w:r>
      <w:ins w:id="444" w:author="Hilbert" w:date="2022-06-17T15:55:00Z">
        <w:r w:rsidR="00087499" w:rsidRPr="00B1454F">
          <w:rPr>
            <w:lang w:val="en-GB"/>
          </w:rPr>
          <w:t xml:space="preserve">Figure </w:t>
        </w:r>
        <w:r w:rsidR="00087499">
          <w:rPr>
            <w:noProof/>
            <w:lang w:val="en-GB"/>
          </w:rPr>
          <w:t>5</w:t>
        </w:r>
      </w:ins>
      <w:del w:id="445" w:author="Hilbert" w:date="2022-06-17T15:55:00Z">
        <w:r w:rsidRPr="00B1454F" w:rsidDel="00087499">
          <w:rPr>
            <w:lang w:val="en-GB"/>
          </w:rPr>
          <w:delText xml:space="preserve">Figure </w:delText>
        </w:r>
        <w:r w:rsidRPr="00B1454F" w:rsidDel="00087499">
          <w:rPr>
            <w:noProof/>
            <w:lang w:val="en-GB"/>
          </w:rPr>
          <w:delText>4</w:delText>
        </w:r>
      </w:del>
      <w:r>
        <w:rPr>
          <w:lang w:val="en-US"/>
        </w:rPr>
        <w:fldChar w:fldCharType="end"/>
      </w:r>
      <w:r w:rsidR="000B6989">
        <w:rPr>
          <w:b/>
          <w:bCs/>
          <w:lang w:val="en-US"/>
        </w:rPr>
        <w:t xml:space="preserve"> </w:t>
      </w:r>
      <w:del w:id="446" w:author="Hilbert" w:date="2022-06-02T11:38:00Z">
        <w:r w:rsidR="00E219F9" w:rsidDel="00D97D7A">
          <w:rPr>
            <w:lang w:val="en-US"/>
          </w:rPr>
          <w:delText>was obtained when the raw data that was provided by the rheometer was plotted</w:delText>
        </w:r>
        <w:r w:rsidR="00985A37" w:rsidDel="00D97D7A">
          <w:rPr>
            <w:lang w:val="en-US"/>
          </w:rPr>
          <w:delText xml:space="preserve"> for</w:delText>
        </w:r>
      </w:del>
      <w:ins w:id="447" w:author="Hilbert" w:date="2022-06-02T11:38:00Z">
        <w:r w:rsidR="00D97D7A">
          <w:rPr>
            <w:lang w:val="en-US"/>
          </w:rPr>
          <w:t xml:space="preserve">presents force-distance curves in </w:t>
        </w:r>
      </w:ins>
      <w:del w:id="448" w:author="Hilbert" w:date="2022-06-02T11:38:00Z">
        <w:r w:rsidR="00985A37" w:rsidDel="00D97D7A">
          <w:rPr>
            <w:lang w:val="en-US"/>
          </w:rPr>
          <w:delText xml:space="preserve"> both the </w:delText>
        </w:r>
      </w:del>
      <w:r w:rsidR="00985A37">
        <w:rPr>
          <w:lang w:val="en-US"/>
        </w:rPr>
        <w:t>approach and detachment</w:t>
      </w:r>
      <w:ins w:id="449" w:author="Hilbert" w:date="2022-06-02T11:39:00Z">
        <w:r w:rsidR="00D97D7A">
          <w:rPr>
            <w:lang w:val="en-US"/>
          </w:rPr>
          <w:t xml:space="preserve"> of a glass surface moving against </w:t>
        </w:r>
        <w:del w:id="450" w:author="Berg, Million van den" w:date="2022-06-03T14:03:00Z">
          <w:r w:rsidR="00D97D7A" w:rsidDel="00936E09">
            <w:rPr>
              <w:lang w:val="en-US"/>
            </w:rPr>
            <w:delText>an</w:delText>
          </w:r>
        </w:del>
      </w:ins>
      <w:ins w:id="451" w:author="Berg, Million van den" w:date="2022-06-03T14:03:00Z">
        <w:r w:rsidR="00936E09">
          <w:rPr>
            <w:lang w:val="en-US"/>
          </w:rPr>
          <w:t>the</w:t>
        </w:r>
      </w:ins>
      <w:ins w:id="452" w:author="Berg, Million van den" w:date="2022-06-03T14:04:00Z">
        <w:r w:rsidR="00936E09">
          <w:rPr>
            <w:lang w:val="en-US"/>
          </w:rPr>
          <w:t xml:space="preserve"> previously described</w:t>
        </w:r>
      </w:ins>
      <w:ins w:id="453" w:author="Hilbert" w:date="2022-06-02T11:39:00Z">
        <w:r w:rsidR="00D97D7A">
          <w:rPr>
            <w:lang w:val="en-US"/>
          </w:rPr>
          <w:t xml:space="preserve"> array of </w:t>
        </w:r>
        <w:proofErr w:type="spellStart"/>
        <w:r w:rsidR="00D97D7A">
          <w:rPr>
            <w:lang w:val="en-US"/>
          </w:rPr>
          <w:t>Ecoflex</w:t>
        </w:r>
        <w:proofErr w:type="spellEnd"/>
        <w:r w:rsidR="00D97D7A">
          <w:rPr>
            <w:lang w:val="en-US"/>
          </w:rPr>
          <w:t xml:space="preserve"> suction </w:t>
        </w:r>
        <w:commentRangeStart w:id="454"/>
        <w:r w:rsidR="00D97D7A">
          <w:rPr>
            <w:lang w:val="en-US"/>
          </w:rPr>
          <w:t>cups</w:t>
        </w:r>
        <w:commentRangeEnd w:id="454"/>
        <w:r w:rsidR="00D97D7A">
          <w:rPr>
            <w:rStyle w:val="CommentReference"/>
          </w:rPr>
          <w:commentReference w:id="454"/>
        </w:r>
      </w:ins>
      <w:r w:rsidR="00320635">
        <w:rPr>
          <w:lang w:val="en-US"/>
        </w:rPr>
        <w:t>. Some variation in the measurements can be seen</w:t>
      </w:r>
      <w:r w:rsidR="00642D21">
        <w:rPr>
          <w:lang w:val="en-US"/>
        </w:rPr>
        <w:t xml:space="preserve">, this variation can be explained by the </w:t>
      </w:r>
      <w:del w:id="455" w:author="Hilbert" w:date="2022-06-02T11:43:00Z">
        <w:r w:rsidR="00642D21" w:rsidDel="00D97D7A">
          <w:rPr>
            <w:lang w:val="en-US"/>
          </w:rPr>
          <w:delText xml:space="preserve">detaching </w:delText>
        </w:r>
      </w:del>
      <w:ins w:id="456" w:author="Hilbert" w:date="2022-06-02T11:43:00Z">
        <w:r w:rsidR="00D97D7A">
          <w:rPr>
            <w:lang w:val="en-US"/>
          </w:rPr>
          <w:t xml:space="preserve">probabilistic nature of the order of </w:t>
        </w:r>
      </w:ins>
      <w:r w:rsidR="00642D21">
        <w:rPr>
          <w:lang w:val="en-US"/>
        </w:rPr>
        <w:t>suction cup</w:t>
      </w:r>
      <w:ins w:id="457" w:author="Hilbert" w:date="2022-06-02T11:44:00Z">
        <w:r w:rsidR="00D97D7A">
          <w:rPr>
            <w:lang w:val="en-US"/>
          </w:rPr>
          <w:t xml:space="preserve"> detachment</w:t>
        </w:r>
      </w:ins>
      <w:del w:id="458" w:author="Hilbert" w:date="2022-06-02T11:44:00Z">
        <w:r w:rsidR="00642D21" w:rsidDel="00D97D7A">
          <w:rPr>
            <w:lang w:val="en-US"/>
          </w:rPr>
          <w:delText>s</w:delText>
        </w:r>
      </w:del>
      <w:r w:rsidR="00642D21">
        <w:rPr>
          <w:lang w:val="en-US"/>
        </w:rPr>
        <w:t xml:space="preserve">. There were detachment events in the experiment where single and/or multiple suction cups detached during retraction. </w:t>
      </w:r>
      <w:ins w:id="459" w:author="Berg, Million van den" w:date="2022-06-07T13:39:00Z">
        <w:r w:rsidR="007106F1">
          <w:rPr>
            <w:lang w:val="en-US"/>
          </w:rPr>
          <w:t>We</w:t>
        </w:r>
      </w:ins>
      <w:ins w:id="460" w:author="Berg, Million van den" w:date="2022-06-07T13:14:00Z">
        <w:r w:rsidR="00247099" w:rsidRPr="00247099">
          <w:rPr>
            <w:lang w:val="en-US"/>
          </w:rPr>
          <w:t xml:space="preserve"> </w:t>
        </w:r>
        <w:r w:rsidR="00247099">
          <w:rPr>
            <w:lang w:val="en-US"/>
          </w:rPr>
          <w:t xml:space="preserve">calculated </w:t>
        </w:r>
        <w:commentRangeStart w:id="461"/>
        <w:commentRangeEnd w:id="461"/>
        <w:r w:rsidR="00247099">
          <w:rPr>
            <w:rStyle w:val="CommentReference"/>
          </w:rPr>
          <w:commentReference w:id="461"/>
        </w:r>
        <w:r w:rsidR="00247099">
          <w:rPr>
            <w:lang w:val="en-US"/>
          </w:rPr>
          <w:t xml:space="preserve">the </w:t>
        </w:r>
      </w:ins>
      <w:del w:id="462" w:author="Berg, Million van den" w:date="2022-06-07T13:14:00Z">
        <w:r w:rsidR="00615F1A" w:rsidDel="00247099">
          <w:rPr>
            <w:lang w:val="en-US"/>
          </w:rPr>
          <w:delText>A</w:delText>
        </w:r>
      </w:del>
      <w:ins w:id="463" w:author="Berg, Million van den" w:date="2022-06-07T13:14:00Z">
        <w:r w:rsidR="00247099">
          <w:rPr>
            <w:lang w:val="en-US"/>
          </w:rPr>
          <w:t>a</w:t>
        </w:r>
      </w:ins>
      <w:r w:rsidR="00615F1A">
        <w:rPr>
          <w:lang w:val="en-US"/>
        </w:rPr>
        <w:t>dhesion</w:t>
      </w:r>
      <w:r w:rsidR="00642D21">
        <w:rPr>
          <w:lang w:val="en-US"/>
        </w:rPr>
        <w:t xml:space="preserve"> work </w:t>
      </w:r>
      <w:proofErr w:type="spellStart"/>
      <w:r w:rsidR="00642D21">
        <w:rPr>
          <w:lang w:val="en-US"/>
        </w:rPr>
        <w:t>W</w:t>
      </w:r>
      <w:r w:rsidR="00642D21">
        <w:rPr>
          <w:vertAlign w:val="subscript"/>
          <w:lang w:val="en-US"/>
        </w:rPr>
        <w:t>adh</w:t>
      </w:r>
      <w:proofErr w:type="spellEnd"/>
      <w:del w:id="464" w:author="Berg, Million van den" w:date="2022-06-06T11:06:00Z">
        <w:r w:rsidR="00642D21" w:rsidDel="009153F4">
          <w:rPr>
            <w:lang w:val="en-US"/>
          </w:rPr>
          <w:delText xml:space="preserve"> was</w:delText>
        </w:r>
      </w:del>
      <w:r w:rsidR="00642D21">
        <w:rPr>
          <w:lang w:val="en-US"/>
        </w:rPr>
        <w:t xml:space="preserve"> </w:t>
      </w:r>
      <w:del w:id="465" w:author="Berg, Million van den" w:date="2022-06-07T13:14:00Z">
        <w:r w:rsidR="00642D21" w:rsidDel="00247099">
          <w:rPr>
            <w:lang w:val="en-US"/>
          </w:rPr>
          <w:delText xml:space="preserve">calculated </w:delText>
        </w:r>
      </w:del>
      <w:r w:rsidR="00642D21">
        <w:rPr>
          <w:lang w:val="en-US"/>
        </w:rPr>
        <w:t>using the following formula</w:t>
      </w:r>
      <w:r w:rsidR="00E61579">
        <w:rPr>
          <w:lang w:val="en-US"/>
        </w:rPr>
        <w:t>:</w:t>
      </w:r>
    </w:p>
    <w:p w14:paraId="2CE6ADC5" w14:textId="0F7D6F3F" w:rsidR="00E61579" w:rsidRDefault="00087499" w:rsidP="00E61579">
      <w:pPr>
        <w:jc w:val="center"/>
        <w:rPr>
          <w:rFonts w:eastAsiaTheme="minorEastAsia"/>
          <w:lang w:val="en-US"/>
        </w:rPr>
      </w:pPr>
      <m:oMath>
        <m:sSub>
          <m:sSubPr>
            <m:ctrlPr>
              <w:ins w:id="466" w:author="Hilbert" w:date="2022-06-02T11:40:00Z">
                <w:rPr>
                  <w:rFonts w:ascii="Cambria Math" w:eastAsiaTheme="minorEastAsia" w:hAnsi="Cambria Math"/>
                  <w:i/>
                  <w:lang w:val="en-US"/>
                </w:rPr>
              </w:ins>
            </m:ctrlPr>
          </m:sSubPr>
          <m:e>
            <w:ins w:id="467" w:author="Hilbert" w:date="2022-06-02T11:40:00Z">
              <m:r>
                <w:rPr>
                  <w:rFonts w:ascii="Cambria Math" w:eastAsiaTheme="minorEastAsia" w:hAnsi="Cambria Math"/>
                  <w:lang w:val="en-US"/>
                </w:rPr>
                <m:t>W</m:t>
              </m:r>
            </w:ins>
          </m:e>
          <m:sub>
            <w:ins w:id="468" w:author="Hilbert" w:date="2022-06-02T11:40:00Z">
              <m:r>
                <w:rPr>
                  <w:rFonts w:ascii="Cambria Math" w:eastAsiaTheme="minorEastAsia" w:hAnsi="Cambria Math"/>
                  <w:lang w:val="en-US"/>
                </w:rPr>
                <m:t>adh</m:t>
              </m:r>
            </w:ins>
          </m:sub>
        </m:sSub>
        <w:ins w:id="469" w:author="Hilbert" w:date="2022-06-02T11:40:00Z">
          <m:r>
            <w:rPr>
              <w:rFonts w:ascii="Cambria Math" w:eastAsiaTheme="minorEastAsia" w:hAnsi="Cambria Math"/>
              <w:lang w:val="en-US"/>
            </w:rPr>
            <m:t>=</m:t>
          </m:r>
        </w:ins>
        <m:nary>
          <m:naryPr>
            <m:limLoc m:val="undOvr"/>
            <m:subHide m:val="1"/>
            <m:supHide m:val="1"/>
            <m:ctrlPr>
              <w:rPr>
                <w:rFonts w:ascii="Cambria Math" w:hAnsi="Cambria Math"/>
                <w:i/>
                <w:lang w:val="en-US"/>
              </w:rPr>
            </m:ctrlPr>
          </m:naryPr>
          <m:sub/>
          <m:sup/>
          <m:e>
            <m:d>
              <m:dPr>
                <m:ctrlPr>
                  <w:rPr>
                    <w:rFonts w:ascii="Cambria Math" w:hAnsi="Cambria Math"/>
                    <w:i/>
                    <w:lang w:val="en-US"/>
                  </w:rPr>
                </m:ctrlPr>
              </m:dPr>
              <m:e>
                <m:r>
                  <w:rPr>
                    <w:rFonts w:ascii="Cambria Math" w:hAnsi="Cambria Math"/>
                    <w:lang w:val="en-US"/>
                  </w:rPr>
                  <m:t>f-</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baseline</m:t>
                    </m:r>
                  </m:sub>
                </m:sSub>
              </m:e>
            </m:d>
            <m:r>
              <w:rPr>
                <w:rFonts w:ascii="Cambria Math" w:hAnsi="Cambria Math"/>
                <w:lang w:val="en-US"/>
              </w:rPr>
              <m:t>dε</m:t>
            </m:r>
          </m:e>
        </m:nary>
      </m:oMath>
      <w:r w:rsidR="001266C1">
        <w:rPr>
          <w:rFonts w:eastAsiaTheme="minorEastAsia"/>
          <w:lang w:val="en-US"/>
        </w:rPr>
        <w:t xml:space="preserve">  where  </w:t>
      </w:r>
      <m:oMath>
        <m:r>
          <w:rPr>
            <w:rFonts w:ascii="Cambria Math" w:eastAsiaTheme="minorEastAsia" w:hAnsi="Cambria Math"/>
            <w:lang w:val="en-US"/>
          </w:rPr>
          <m:t xml:space="preserve">dε=d- </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full-contact</m:t>
            </m:r>
          </m:sub>
        </m:sSub>
      </m:oMath>
    </w:p>
    <w:p w14:paraId="23471E69" w14:textId="1818D6A6" w:rsidR="00013CCF" w:rsidRDefault="003C6E5A" w:rsidP="00013CCF">
      <w:pPr>
        <w:jc w:val="both"/>
        <w:rPr>
          <w:lang w:val="en-US"/>
        </w:rPr>
      </w:pPr>
      <w:r>
        <w:rPr>
          <w:noProof/>
          <w:lang w:val="en-US"/>
        </w:rPr>
        <mc:AlternateContent>
          <mc:Choice Requires="wps">
            <w:drawing>
              <wp:anchor distT="0" distB="0" distL="114300" distR="114300" simplePos="0" relativeHeight="251663360" behindDoc="0" locked="0" layoutInCell="1" allowOverlap="1" wp14:anchorId="2B2BEF1C" wp14:editId="375D79DD">
                <wp:simplePos x="0" y="0"/>
                <wp:positionH relativeFrom="column">
                  <wp:posOffset>1214755</wp:posOffset>
                </wp:positionH>
                <wp:positionV relativeFrom="paragraph">
                  <wp:posOffset>3268345</wp:posOffset>
                </wp:positionV>
                <wp:extent cx="3326765" cy="467995"/>
                <wp:effectExtent l="0" t="0" r="0" b="0"/>
                <wp:wrapTopAndBottom/>
                <wp:docPr id="2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6765" cy="467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80DFD6" w14:textId="0EB03847" w:rsidR="00087499" w:rsidRPr="00CD5891" w:rsidRDefault="00087499" w:rsidP="00B1454F">
                            <w:pPr>
                              <w:pStyle w:val="Caption"/>
                              <w:rPr>
                                <w:noProof/>
                                <w:lang w:val="en-US"/>
                              </w:rPr>
                            </w:pPr>
                            <w:bookmarkStart w:id="470" w:name="_Ref104976575"/>
                            <w:r w:rsidRPr="00B1454F">
                              <w:rPr>
                                <w:lang w:val="en-GB"/>
                              </w:rPr>
                              <w:t xml:space="preserve">Figure </w:t>
                            </w:r>
                            <w:r>
                              <w:fldChar w:fldCharType="begin"/>
                            </w:r>
                            <w:r w:rsidRPr="00B1454F">
                              <w:rPr>
                                <w:lang w:val="en-GB"/>
                              </w:rPr>
                              <w:instrText xml:space="preserve"> SEQ Figure \* ARABIC </w:instrText>
                            </w:r>
                            <w:r>
                              <w:fldChar w:fldCharType="separate"/>
                            </w:r>
                            <w:ins w:id="471" w:author="Hilbert" w:date="2022-06-17T15:55:00Z">
                              <w:r>
                                <w:rPr>
                                  <w:noProof/>
                                  <w:lang w:val="en-GB"/>
                                </w:rPr>
                                <w:t>5</w:t>
                              </w:r>
                            </w:ins>
                            <w:ins w:id="472" w:author="Berg, Million van den" w:date="2022-06-07T13:01:00Z">
                              <w:del w:id="473" w:author="Hilbert" w:date="2022-06-17T15:55:00Z">
                                <w:r w:rsidDel="00087499">
                                  <w:rPr>
                                    <w:noProof/>
                                    <w:lang w:val="en-GB"/>
                                  </w:rPr>
                                  <w:delText>5</w:delText>
                                </w:r>
                              </w:del>
                            </w:ins>
                            <w:del w:id="474" w:author="Hilbert" w:date="2022-06-17T15:55:00Z">
                              <w:r w:rsidDel="00087499">
                                <w:rPr>
                                  <w:noProof/>
                                  <w:lang w:val="en-GB"/>
                                </w:rPr>
                                <w:delText>4</w:delText>
                              </w:r>
                            </w:del>
                            <w:r>
                              <w:fldChar w:fldCharType="end"/>
                            </w:r>
                            <w:bookmarkEnd w:id="470"/>
                            <w:r w:rsidRPr="00B1454F">
                              <w:rPr>
                                <w:lang w:val="en-GB"/>
                              </w:rPr>
                              <w:t xml:space="preserve">: Data obtained from </w:t>
                            </w:r>
                            <w:proofErr w:type="spellStart"/>
                            <w:r w:rsidRPr="00B1454F">
                              <w:rPr>
                                <w:lang w:val="en-GB"/>
                              </w:rPr>
                              <w:t>rheometer</w:t>
                            </w:r>
                            <w:proofErr w:type="spellEnd"/>
                            <w:r w:rsidRPr="00B1454F">
                              <w:rPr>
                                <w:lang w:val="en-GB"/>
                              </w:rPr>
                              <w:t xml:space="preserve"> measurements on an array of suction cups.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95.65pt;margin-top:257.35pt;width:261.95pt;height:3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" stroked="f">
                <v:textbox style="mso-fit-shape-to-text:t" inset="0,0,0,0">
                  <w:txbxContent>
                    <w:p w14:paraId="4F80DFD6" w14:textId="0EB03847" w:rsidR="00087499" w:rsidRPr="00CD5891" w:rsidRDefault="00087499" w:rsidP="00B1454F">
                      <w:pPr>
                        <w:pStyle w:val="Caption"/>
                        <w:rPr>
                          <w:noProof/>
                          <w:lang w:val="en-US"/>
                        </w:rPr>
                      </w:pPr>
                      <w:bookmarkStart w:id="475" w:name="_Ref104976575"/>
                      <w:r w:rsidRPr="00B1454F">
                        <w:rPr>
                          <w:lang w:val="en-GB"/>
                        </w:rPr>
                        <w:t xml:space="preserve">Figure </w:t>
                      </w:r>
                      <w:r>
                        <w:fldChar w:fldCharType="begin"/>
                      </w:r>
                      <w:r w:rsidRPr="00B1454F">
                        <w:rPr>
                          <w:lang w:val="en-GB"/>
                        </w:rPr>
                        <w:instrText xml:space="preserve"> SEQ Figure \* ARABIC </w:instrText>
                      </w:r>
                      <w:r>
                        <w:fldChar w:fldCharType="separate"/>
                      </w:r>
                      <w:ins w:id="476" w:author="Hilbert" w:date="2022-06-17T15:55:00Z">
                        <w:r>
                          <w:rPr>
                            <w:noProof/>
                            <w:lang w:val="en-GB"/>
                          </w:rPr>
                          <w:t>5</w:t>
                        </w:r>
                      </w:ins>
                      <w:ins w:id="477" w:author="Berg, Million van den" w:date="2022-06-07T13:01:00Z">
                        <w:del w:id="478" w:author="Hilbert" w:date="2022-06-17T15:55:00Z">
                          <w:r w:rsidDel="00087499">
                            <w:rPr>
                              <w:noProof/>
                              <w:lang w:val="en-GB"/>
                            </w:rPr>
                            <w:delText>5</w:delText>
                          </w:r>
                        </w:del>
                      </w:ins>
                      <w:del w:id="479" w:author="Hilbert" w:date="2022-06-17T15:55:00Z">
                        <w:r w:rsidDel="00087499">
                          <w:rPr>
                            <w:noProof/>
                            <w:lang w:val="en-GB"/>
                          </w:rPr>
                          <w:delText>4</w:delText>
                        </w:r>
                      </w:del>
                      <w:r>
                        <w:fldChar w:fldCharType="end"/>
                      </w:r>
                      <w:bookmarkEnd w:id="475"/>
                      <w:r w:rsidRPr="00B1454F">
                        <w:rPr>
                          <w:lang w:val="en-GB"/>
                        </w:rPr>
                        <w:t xml:space="preserve">: Data obtained from </w:t>
                      </w:r>
                      <w:proofErr w:type="spellStart"/>
                      <w:r w:rsidRPr="00B1454F">
                        <w:rPr>
                          <w:lang w:val="en-GB"/>
                        </w:rPr>
                        <w:t>rheometer</w:t>
                      </w:r>
                      <w:proofErr w:type="spellEnd"/>
                      <w:r w:rsidRPr="00B1454F">
                        <w:rPr>
                          <w:lang w:val="en-GB"/>
                        </w:rPr>
                        <w:t xml:space="preserve"> measurements on an array of suction cups.</w:t>
                      </w:r>
                    </w:p>
                  </w:txbxContent>
                </v:textbox>
                <w10:wrap type="topAndBottom"/>
              </v:shape>
            </w:pict>
          </mc:Fallback>
        </mc:AlternateContent>
      </w:r>
      <w:r w:rsidR="0092518C" w:rsidRPr="00EA48F4">
        <w:rPr>
          <w:noProof/>
          <w:lang w:val="en-US"/>
        </w:rPr>
        <w:drawing>
          <wp:anchor distT="0" distB="0" distL="114300" distR="114300" simplePos="0" relativeHeight="251596288" behindDoc="0" locked="0" layoutInCell="1" allowOverlap="1" wp14:anchorId="21A91CCF" wp14:editId="7260005F">
            <wp:simplePos x="0" y="0"/>
            <wp:positionH relativeFrom="column">
              <wp:posOffset>1214755</wp:posOffset>
            </wp:positionH>
            <wp:positionV relativeFrom="paragraph">
              <wp:posOffset>719106</wp:posOffset>
            </wp:positionV>
            <wp:extent cx="3326765" cy="2492375"/>
            <wp:effectExtent l="0" t="0" r="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6765" cy="2492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266C1">
        <w:rPr>
          <w:rFonts w:eastAsiaTheme="minorEastAsia"/>
          <w:lang w:val="en-US"/>
        </w:rPr>
        <w:t xml:space="preserve">The mean was calculated for all </w:t>
      </w:r>
      <w:del w:id="480" w:author="Hilbert" w:date="2022-06-02T11:41:00Z">
        <w:r w:rsidR="001266C1" w:rsidDel="00D97D7A">
          <w:rPr>
            <w:rFonts w:eastAsiaTheme="minorEastAsia"/>
            <w:lang w:val="en-US"/>
          </w:rPr>
          <w:delText xml:space="preserve">performed </w:delText>
        </w:r>
      </w:del>
      <w:r w:rsidR="001266C1">
        <w:rPr>
          <w:rFonts w:eastAsiaTheme="minorEastAsia"/>
          <w:lang w:val="en-US"/>
        </w:rPr>
        <w:t xml:space="preserve">measurements, this results in a mean of </w:t>
      </w:r>
      <w:proofErr w:type="spellStart"/>
      <w:r w:rsidR="00026D64">
        <w:rPr>
          <w:rFonts w:eastAsiaTheme="minorEastAsia"/>
          <w:lang w:val="en-US"/>
        </w:rPr>
        <w:t>W</w:t>
      </w:r>
      <w:r w:rsidR="00026D64">
        <w:rPr>
          <w:rFonts w:eastAsiaTheme="minorEastAsia"/>
          <w:vertAlign w:val="subscript"/>
          <w:lang w:val="en-US"/>
        </w:rPr>
        <w:t>adh</w:t>
      </w:r>
      <w:proofErr w:type="spellEnd"/>
      <w:r w:rsidR="00026D64">
        <w:rPr>
          <w:rFonts w:eastAsiaTheme="minorEastAsia"/>
          <w:vertAlign w:val="subscript"/>
          <w:lang w:val="en-US"/>
        </w:rPr>
        <w:t xml:space="preserve">, </w:t>
      </w:r>
      <w:r w:rsidR="00026D64">
        <w:rPr>
          <w:vertAlign w:val="subscript"/>
          <w:lang w:val="en-US"/>
        </w:rPr>
        <w:t>mean</w:t>
      </w:r>
      <w:r w:rsidR="00026D64">
        <w:rPr>
          <w:lang w:val="en-US"/>
        </w:rPr>
        <w:t xml:space="preserve"> = 1.586 N*mm</w:t>
      </w:r>
      <w:r w:rsidR="00212867">
        <w:rPr>
          <w:lang w:val="en-US"/>
        </w:rPr>
        <w:t xml:space="preserve"> and </w:t>
      </w:r>
      <w:proofErr w:type="spellStart"/>
      <w:r w:rsidR="00212867">
        <w:rPr>
          <w:lang w:val="en-US"/>
        </w:rPr>
        <w:t>W</w:t>
      </w:r>
      <w:r w:rsidR="00212867">
        <w:rPr>
          <w:vertAlign w:val="subscript"/>
          <w:lang w:val="en-US"/>
        </w:rPr>
        <w:t>adh</w:t>
      </w:r>
      <w:proofErr w:type="spellEnd"/>
      <w:r w:rsidR="00212867">
        <w:rPr>
          <w:vertAlign w:val="subscript"/>
          <w:lang w:val="en-US"/>
        </w:rPr>
        <w:t>, single, mean</w:t>
      </w:r>
      <w:r w:rsidR="00212867">
        <w:rPr>
          <w:lang w:val="en-US"/>
        </w:rPr>
        <w:t xml:space="preserve"> = 37.76 </w:t>
      </w:r>
      <w:proofErr w:type="spellStart"/>
      <w:r w:rsidR="00212867">
        <w:rPr>
          <w:lang w:val="en-US"/>
        </w:rPr>
        <w:t>N</w:t>
      </w:r>
      <w:r w:rsidR="0092518C">
        <w:rPr>
          <w:rFonts w:cstheme="minorHAnsi"/>
          <w:lang w:val="en-US"/>
        </w:rPr>
        <w:t>∙</w:t>
      </w:r>
      <w:r w:rsidR="00212867">
        <w:rPr>
          <w:lang w:val="en-US"/>
        </w:rPr>
        <w:t>mm</w:t>
      </w:r>
      <w:proofErr w:type="spellEnd"/>
      <w:r w:rsidR="00026D64">
        <w:rPr>
          <w:lang w:val="en-US"/>
        </w:rPr>
        <w:t>.</w:t>
      </w:r>
      <w:r w:rsidR="00212867">
        <w:rPr>
          <w:lang w:val="en-US"/>
        </w:rPr>
        <w:t xml:space="preserve"> </w:t>
      </w:r>
      <w:r w:rsidR="00A34515">
        <w:rPr>
          <w:lang w:val="en-US"/>
        </w:rPr>
        <w:t xml:space="preserve">Due to the difference in detachments of the suction cups it is important to compare the single suction cups to find an explanation </w:t>
      </w:r>
      <w:del w:id="481" w:author="Hilbert" w:date="2022-06-02T11:41:00Z">
        <w:r w:rsidR="00A34515" w:rsidDel="00D97D7A">
          <w:rPr>
            <w:lang w:val="en-US"/>
          </w:rPr>
          <w:delText xml:space="preserve">to </w:delText>
        </w:r>
      </w:del>
      <w:ins w:id="482" w:author="Hilbert" w:date="2022-06-02T11:41:00Z">
        <w:r w:rsidR="00D97D7A">
          <w:rPr>
            <w:lang w:val="en-US"/>
          </w:rPr>
          <w:t xml:space="preserve">for </w:t>
        </w:r>
      </w:ins>
      <w:r w:rsidR="00A34515">
        <w:rPr>
          <w:lang w:val="en-US"/>
        </w:rPr>
        <w:t>this variation.</w:t>
      </w:r>
    </w:p>
    <w:p w14:paraId="1AF5E069" w14:textId="07B0206C" w:rsidR="00013CCF" w:rsidDel="00247099" w:rsidRDefault="00013CCF">
      <w:pPr>
        <w:pStyle w:val="Heading2"/>
        <w:rPr>
          <w:del w:id="483" w:author="Berg, Million van den" w:date="2022-06-07T13:13:00Z"/>
          <w:color w:val="2E74B5" w:themeColor="accent1" w:themeShade="BF"/>
          <w:lang w:val="en-US"/>
        </w:rPr>
        <w:pPrChange w:id="484" w:author="Berg, Million van den" w:date="2022-06-07T13:14:00Z">
          <w:pPr/>
        </w:pPrChange>
      </w:pPr>
      <w:del w:id="485" w:author="Berg, Million van den" w:date="2022-06-07T13:13:00Z">
        <w:r w:rsidDel="00247099">
          <w:rPr>
            <w:lang w:val="en-US"/>
          </w:rPr>
          <w:lastRenderedPageBreak/>
          <w:br w:type="page"/>
        </w:r>
      </w:del>
    </w:p>
    <w:p w14:paraId="7A2C0EA4" w14:textId="46288151" w:rsidR="004E4F09" w:rsidRDefault="00623C83" w:rsidP="00247099">
      <w:pPr>
        <w:pStyle w:val="Heading2"/>
        <w:rPr>
          <w:lang w:val="en-US"/>
        </w:rPr>
      </w:pPr>
      <w:bookmarkStart w:id="486" w:name="_Toc104985710"/>
      <w:r>
        <w:rPr>
          <w:lang w:val="en-US"/>
        </w:rPr>
        <w:t>Single suction cup</w:t>
      </w:r>
      <w:bookmarkEnd w:id="486"/>
    </w:p>
    <w:p w14:paraId="2E995F70" w14:textId="7457C87F" w:rsidR="003A4539" w:rsidRDefault="00837AA4" w:rsidP="00970BBC">
      <w:pPr>
        <w:jc w:val="both"/>
        <w:rPr>
          <w:lang w:val="en-US"/>
        </w:rPr>
      </w:pPr>
      <w:r>
        <w:rPr>
          <w:lang w:val="en-US"/>
        </w:rPr>
        <w:fldChar w:fldCharType="begin"/>
      </w:r>
      <w:r>
        <w:rPr>
          <w:lang w:val="en-US"/>
        </w:rPr>
        <w:instrText xml:space="preserve"> REF _Ref104976822 \h </w:instrText>
      </w:r>
      <w:r>
        <w:rPr>
          <w:lang w:val="en-US"/>
        </w:rPr>
      </w:r>
      <w:r>
        <w:rPr>
          <w:lang w:val="en-US"/>
        </w:rPr>
        <w:fldChar w:fldCharType="separate"/>
      </w:r>
      <w:ins w:id="487" w:author="Hilbert" w:date="2022-06-17T15:55:00Z">
        <w:r w:rsidR="00087499" w:rsidRPr="007735FD">
          <w:rPr>
            <w:lang w:val="en-GB"/>
          </w:rPr>
          <w:t xml:space="preserve">Figure </w:t>
        </w:r>
        <w:r w:rsidR="00087499">
          <w:rPr>
            <w:noProof/>
            <w:lang w:val="en-GB"/>
          </w:rPr>
          <w:t>7</w:t>
        </w:r>
      </w:ins>
      <w:ins w:id="488" w:author="Berg, Million van den" w:date="2022-06-07T13:12:00Z">
        <w:del w:id="489" w:author="Hilbert" w:date="2022-06-17T15:55:00Z">
          <w:r w:rsidR="00247099" w:rsidRPr="007735FD" w:rsidDel="00087499">
            <w:rPr>
              <w:lang w:val="en-GB"/>
            </w:rPr>
            <w:delText xml:space="preserve">Figure </w:delText>
          </w:r>
          <w:r w:rsidR="00247099" w:rsidDel="00087499">
            <w:rPr>
              <w:noProof/>
              <w:lang w:val="en-GB"/>
            </w:rPr>
            <w:delText>7</w:delText>
          </w:r>
        </w:del>
      </w:ins>
      <w:del w:id="490" w:author="Hilbert" w:date="2022-06-17T15:55:00Z">
        <w:r w:rsidRPr="00837AA4" w:rsidDel="00087499">
          <w:rPr>
            <w:lang w:val="en-GB"/>
          </w:rPr>
          <w:delText xml:space="preserve">Figure </w:delText>
        </w:r>
        <w:r w:rsidRPr="00837AA4" w:rsidDel="00087499">
          <w:rPr>
            <w:noProof/>
            <w:lang w:val="en-GB"/>
          </w:rPr>
          <w:delText>6</w:delText>
        </w:r>
      </w:del>
      <w:r>
        <w:rPr>
          <w:lang w:val="en-US"/>
        </w:rPr>
        <w:fldChar w:fldCharType="end"/>
      </w:r>
      <w:r>
        <w:rPr>
          <w:lang w:val="en-US"/>
        </w:rPr>
        <w:t xml:space="preserve"> </w:t>
      </w:r>
      <w:r w:rsidR="000A0D9C">
        <w:rPr>
          <w:lang w:val="en-US"/>
        </w:rPr>
        <w:t>was</w:t>
      </w:r>
      <w:r w:rsidR="00C8451F">
        <w:rPr>
          <w:lang w:val="en-US"/>
        </w:rPr>
        <w:t xml:space="preserve"> obtained </w:t>
      </w:r>
      <w:r w:rsidR="00FC355A">
        <w:rPr>
          <w:lang w:val="en-US"/>
        </w:rPr>
        <w:t>from single suction cup data</w:t>
      </w:r>
      <w:ins w:id="491" w:author="Berg, Million van den" w:date="2022-06-02T15:04:00Z">
        <w:r w:rsidR="000B6879">
          <w:rPr>
            <w:lang w:val="en-US"/>
          </w:rPr>
          <w:t>,</w:t>
        </w:r>
      </w:ins>
      <w:del w:id="492" w:author="Berg, Million van den" w:date="2022-06-02T15:04:00Z">
        <w:r w:rsidR="00C8451F" w:rsidDel="000B6879">
          <w:rPr>
            <w:lang w:val="en-US"/>
          </w:rPr>
          <w:delText>. In this plot</w:delText>
        </w:r>
      </w:del>
      <w:r w:rsidR="00C8451F">
        <w:rPr>
          <w:lang w:val="en-US"/>
        </w:rPr>
        <w:t xml:space="preserve"> it is visible that approaches in the measurements are all alike.</w:t>
      </w:r>
      <w:r w:rsidR="000A0D9C">
        <w:rPr>
          <w:lang w:val="en-US"/>
        </w:rPr>
        <w:t xml:space="preserve"> </w:t>
      </w:r>
      <w:del w:id="493" w:author="Berg, Million van den" w:date="2022-06-02T15:05:00Z">
        <w:r w:rsidR="000A0D9C" w:rsidDel="000B6879">
          <w:rPr>
            <w:lang w:val="en-US"/>
          </w:rPr>
          <w:delText>V</w:delText>
        </w:r>
        <w:r w:rsidR="00C8451F" w:rsidDel="000B6879">
          <w:rPr>
            <w:lang w:val="en-US"/>
          </w:rPr>
          <w:delText xml:space="preserve">ariation </w:delText>
        </w:r>
      </w:del>
      <w:ins w:id="494" w:author="Berg, Million van den" w:date="2022-06-02T15:05:00Z">
        <w:r w:rsidR="000B6879">
          <w:rPr>
            <w:lang w:val="en-US"/>
          </w:rPr>
          <w:t xml:space="preserve">Measurement variation </w:t>
        </w:r>
      </w:ins>
      <w:del w:id="495" w:author="Berg, Million van den" w:date="2022-06-02T15:05:00Z">
        <w:r w:rsidR="00C8451F" w:rsidDel="000B6879">
          <w:rPr>
            <w:lang w:val="en-US"/>
          </w:rPr>
          <w:delText xml:space="preserve">in the measurements </w:delText>
        </w:r>
      </w:del>
      <w:r w:rsidR="00C8451F">
        <w:rPr>
          <w:lang w:val="en-US"/>
        </w:rPr>
        <w:t xml:space="preserve">is seen in the detachments. </w:t>
      </w:r>
      <w:r w:rsidR="000C3CC6">
        <w:rPr>
          <w:lang w:val="en-US"/>
        </w:rPr>
        <w:t>Suction</w:t>
      </w:r>
      <w:r w:rsidR="00C8451F">
        <w:rPr>
          <w:lang w:val="en-US"/>
        </w:rPr>
        <w:t xml:space="preserve"> cups do not detach in the same manner throughout the experiments. </w:t>
      </w:r>
      <w:r w:rsidR="000C3CC6">
        <w:rPr>
          <w:lang w:val="en-US"/>
        </w:rPr>
        <w:t>T</w:t>
      </w:r>
      <w:r w:rsidR="00C8451F">
        <w:rPr>
          <w:lang w:val="en-US"/>
        </w:rPr>
        <w:t xml:space="preserve">he slope of the detaching curves before the adhesive area is steeper. </w:t>
      </w:r>
      <w:r w:rsidR="003A71AC">
        <w:rPr>
          <w:lang w:val="en-US"/>
        </w:rPr>
        <w:t>Colors</w:t>
      </w:r>
      <w:r w:rsidR="00276CA9">
        <w:rPr>
          <w:lang w:val="en-US"/>
        </w:rPr>
        <w:t xml:space="preserve"> of the individual lines </w:t>
      </w:r>
      <w:r w:rsidR="00970BBC">
        <w:rPr>
          <w:lang w:val="en-US"/>
        </w:rPr>
        <w:t>indicate</w:t>
      </w:r>
      <w:r w:rsidR="00276CA9">
        <w:rPr>
          <w:lang w:val="en-US"/>
        </w:rPr>
        <w:t xml:space="preserve"> which measurement the line is showing. Blue lines are earlier measurements than the yellow lines. </w:t>
      </w:r>
    </w:p>
    <w:p w14:paraId="6287C802" w14:textId="5561FEC7" w:rsidR="00253C3B" w:rsidRDefault="00B21B4E" w:rsidP="00F64E38">
      <w:pPr>
        <w:jc w:val="both"/>
        <w:rPr>
          <w:lang w:val="en-US"/>
        </w:rPr>
      </w:pPr>
      <w:r w:rsidRPr="002628FA">
        <w:rPr>
          <w:noProof/>
          <w:lang w:val="en-US"/>
        </w:rPr>
        <w:drawing>
          <wp:anchor distT="0" distB="0" distL="114300" distR="114300" simplePos="0" relativeHeight="251683328" behindDoc="0" locked="0" layoutInCell="1" allowOverlap="1" wp14:anchorId="5B1305F3" wp14:editId="67FB366B">
            <wp:simplePos x="0" y="0"/>
            <wp:positionH relativeFrom="column">
              <wp:posOffset>3169285</wp:posOffset>
            </wp:positionH>
            <wp:positionV relativeFrom="paragraph">
              <wp:posOffset>1182370</wp:posOffset>
            </wp:positionV>
            <wp:extent cx="3304540" cy="2476500"/>
            <wp:effectExtent l="0" t="0" r="0" b="0"/>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454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55A">
        <w:rPr>
          <w:lang w:val="en-US"/>
        </w:rPr>
        <w:t>Individual</w:t>
      </w:r>
      <w:r w:rsidR="00943D39">
        <w:rPr>
          <w:lang w:val="en-US"/>
        </w:rPr>
        <w:t xml:space="preserve"> suction cup measurements for all suction cups were plotted against time to check whether there was a certain drift or experimental issue that would be time related</w:t>
      </w:r>
      <w:r w:rsidR="00BD61AF">
        <w:rPr>
          <w:lang w:val="en-US"/>
        </w:rPr>
        <w:t xml:space="preserve"> </w:t>
      </w:r>
      <w:r w:rsidR="003A5059">
        <w:rPr>
          <w:lang w:val="en-US"/>
        </w:rPr>
        <w:t>(</w:t>
      </w:r>
      <w:r w:rsidR="00837AA4">
        <w:rPr>
          <w:lang w:val="en-US"/>
        </w:rPr>
        <w:fldChar w:fldCharType="begin"/>
      </w:r>
      <w:r w:rsidR="00837AA4">
        <w:rPr>
          <w:lang w:val="en-US"/>
        </w:rPr>
        <w:instrText xml:space="preserve"> REF _Ref104976803 \h </w:instrText>
      </w:r>
      <w:r w:rsidR="00837AA4">
        <w:rPr>
          <w:lang w:val="en-US"/>
        </w:rPr>
      </w:r>
      <w:r w:rsidR="00837AA4">
        <w:rPr>
          <w:lang w:val="en-US"/>
        </w:rPr>
        <w:fldChar w:fldCharType="separate"/>
      </w:r>
      <w:ins w:id="496" w:author="Hilbert" w:date="2022-06-17T15:55:00Z">
        <w:r w:rsidR="00087499" w:rsidRPr="00837AA4">
          <w:rPr>
            <w:lang w:val="en-GB"/>
          </w:rPr>
          <w:t xml:space="preserve">Figure </w:t>
        </w:r>
        <w:r w:rsidR="00087499">
          <w:rPr>
            <w:noProof/>
            <w:lang w:val="en-GB"/>
          </w:rPr>
          <w:t>6</w:t>
        </w:r>
      </w:ins>
      <w:ins w:id="497" w:author="Berg, Million van den" w:date="2022-06-07T13:12:00Z">
        <w:del w:id="498" w:author="Hilbert" w:date="2022-06-17T15:55:00Z">
          <w:r w:rsidR="00247099" w:rsidRPr="00837AA4" w:rsidDel="00087499">
            <w:rPr>
              <w:lang w:val="en-GB"/>
            </w:rPr>
            <w:delText xml:space="preserve">Figure </w:delText>
          </w:r>
          <w:r w:rsidR="00247099" w:rsidDel="00087499">
            <w:rPr>
              <w:noProof/>
              <w:lang w:val="en-GB"/>
            </w:rPr>
            <w:delText>6</w:delText>
          </w:r>
        </w:del>
      </w:ins>
      <w:del w:id="499" w:author="Hilbert" w:date="2022-06-17T15:55:00Z">
        <w:r w:rsidR="00837AA4" w:rsidRPr="00837AA4" w:rsidDel="00087499">
          <w:rPr>
            <w:lang w:val="en-GB"/>
          </w:rPr>
          <w:delText xml:space="preserve">Figure </w:delText>
        </w:r>
        <w:r w:rsidR="00837AA4" w:rsidRPr="00837AA4" w:rsidDel="00087499">
          <w:rPr>
            <w:noProof/>
            <w:lang w:val="en-GB"/>
          </w:rPr>
          <w:delText>5</w:delText>
        </w:r>
      </w:del>
      <w:r w:rsidR="00837AA4">
        <w:rPr>
          <w:lang w:val="en-US"/>
        </w:rPr>
        <w:fldChar w:fldCharType="end"/>
      </w:r>
      <w:r w:rsidR="003A5059">
        <w:rPr>
          <w:lang w:val="en-US"/>
        </w:rPr>
        <w:t xml:space="preserve">). </w:t>
      </w:r>
      <w:del w:id="500" w:author="Hilbert" w:date="2022-06-02T11:59:00Z">
        <w:r w:rsidR="00BD61AF" w:rsidDel="00C97C3F">
          <w:rPr>
            <w:lang w:val="en-US"/>
          </w:rPr>
          <w:delText>Alterations were made in the data</w:delText>
        </w:r>
      </w:del>
      <w:ins w:id="501" w:author="Hilbert" w:date="2022-06-02T11:59:00Z">
        <w:r w:rsidR="00C97C3F">
          <w:rPr>
            <w:lang w:val="en-US"/>
          </w:rPr>
          <w:t>Data was normalized to correct for baseline drift</w:t>
        </w:r>
      </w:ins>
      <w:ins w:id="502" w:author="Hilbert" w:date="2022-06-02T12:02:00Z">
        <w:r w:rsidR="00C97C3F">
          <w:rPr>
            <w:lang w:val="en-US"/>
          </w:rPr>
          <w:t xml:space="preserve"> in the force signal</w:t>
        </w:r>
      </w:ins>
      <w:commentRangeStart w:id="503"/>
      <w:ins w:id="504" w:author="Hilbert" w:date="2022-06-02T11:59:00Z">
        <w:r w:rsidR="00C97C3F">
          <w:rPr>
            <w:lang w:val="en-US"/>
          </w:rPr>
          <w:t>.</w:t>
        </w:r>
      </w:ins>
      <w:r w:rsidR="00BD61AF">
        <w:rPr>
          <w:lang w:val="en-US"/>
        </w:rPr>
        <w:t xml:space="preserve"> </w:t>
      </w:r>
      <w:del w:id="505" w:author="Hilbert" w:date="2022-06-02T12:00:00Z">
        <w:r w:rsidR="00BD61AF" w:rsidDel="00C97C3F">
          <w:rPr>
            <w:lang w:val="en-US"/>
          </w:rPr>
          <w:delText xml:space="preserve">in order to simplify the calculations for the following plots. The baseline at the end of the plot as well as the point of contact are fitted to zero. This simplifies the calculation of the integrals of the adhesion work. Also the approach lines are removed from the plot to only be looked at when abnormalities, compared to other suction cup data, are found. </w:delText>
        </w:r>
      </w:del>
      <w:del w:id="506" w:author="Berg, Million van den" w:date="2022-06-03T12:38:00Z">
        <w:r w:rsidR="00124BCA" w:rsidDel="00A777B2">
          <w:rPr>
            <w:lang w:val="en-US"/>
          </w:rPr>
          <w:delText>Because</w:delText>
        </w:r>
      </w:del>
      <w:ins w:id="507" w:author="Berg, Million van den" w:date="2022-06-03T15:03:00Z">
        <w:r>
          <w:rPr>
            <w:lang w:val="en-US"/>
          </w:rPr>
          <w:t>Considering</w:t>
        </w:r>
        <w:r w:rsidRPr="00B21B4E">
          <w:rPr>
            <w:lang w:val="en-US"/>
          </w:rPr>
          <w:t xml:space="preserve"> </w:t>
        </w:r>
        <w:r>
          <w:rPr>
            <w:lang w:val="en-US"/>
          </w:rPr>
          <w:t>a strong time dependence in</w:t>
        </w:r>
      </w:ins>
      <w:r w:rsidR="00124BCA">
        <w:rPr>
          <w:lang w:val="en-US"/>
        </w:rPr>
        <w:t xml:space="preserve"> </w:t>
      </w:r>
      <w:ins w:id="508" w:author="Berg, Million van den" w:date="2022-06-02T14:59:00Z">
        <w:r w:rsidR="008F252D">
          <w:rPr>
            <w:lang w:val="en-US"/>
          </w:rPr>
          <w:fldChar w:fldCharType="begin"/>
        </w:r>
        <w:r w:rsidR="008F252D">
          <w:rPr>
            <w:lang w:val="en-US"/>
          </w:rPr>
          <w:instrText xml:space="preserve"> REF _Ref104976803 \h </w:instrText>
        </w:r>
      </w:ins>
      <w:r w:rsidR="008F252D">
        <w:rPr>
          <w:lang w:val="en-US"/>
        </w:rPr>
      </w:r>
      <w:r w:rsidR="008F252D">
        <w:rPr>
          <w:lang w:val="en-US"/>
        </w:rPr>
        <w:fldChar w:fldCharType="separate"/>
      </w:r>
      <w:ins w:id="509" w:author="Hilbert" w:date="2022-06-17T15:55:00Z">
        <w:r w:rsidR="00087499" w:rsidRPr="00837AA4">
          <w:rPr>
            <w:lang w:val="en-GB"/>
          </w:rPr>
          <w:t xml:space="preserve">Figure </w:t>
        </w:r>
        <w:r w:rsidR="00087499">
          <w:rPr>
            <w:noProof/>
            <w:lang w:val="en-GB"/>
          </w:rPr>
          <w:t>6</w:t>
        </w:r>
      </w:ins>
      <w:ins w:id="510" w:author="Berg, Million van den" w:date="2022-06-02T14:59:00Z">
        <w:del w:id="511" w:author="Hilbert" w:date="2022-06-17T15:55:00Z">
          <w:r w:rsidR="008F252D" w:rsidRPr="00837AA4" w:rsidDel="00087499">
            <w:rPr>
              <w:lang w:val="en-GB"/>
            </w:rPr>
            <w:delText xml:space="preserve">Figure </w:delText>
          </w:r>
        </w:del>
      </w:ins>
      <w:ins w:id="512" w:author="Berg, Million van den" w:date="2022-06-07T13:12:00Z">
        <w:del w:id="513" w:author="Hilbert" w:date="2022-06-17T15:55:00Z">
          <w:r w:rsidR="00247099" w:rsidDel="00087499">
            <w:rPr>
              <w:noProof/>
              <w:lang w:val="en-GB"/>
            </w:rPr>
            <w:delText>6</w:delText>
          </w:r>
        </w:del>
      </w:ins>
      <w:ins w:id="514" w:author="Berg, Million van den" w:date="2022-06-02T14:59:00Z">
        <w:r w:rsidR="008F252D">
          <w:rPr>
            <w:lang w:val="en-US"/>
          </w:rPr>
          <w:fldChar w:fldCharType="end"/>
        </w:r>
        <w:r w:rsidR="008F252D">
          <w:rPr>
            <w:lang w:val="en-US"/>
          </w:rPr>
          <w:t xml:space="preserve"> shows</w:t>
        </w:r>
      </w:ins>
      <w:ins w:id="515" w:author="Berg, Million van den" w:date="2022-06-02T15:00:00Z">
        <w:r w:rsidR="008F252D">
          <w:rPr>
            <w:lang w:val="en-US"/>
          </w:rPr>
          <w:t xml:space="preserve"> </w:t>
        </w:r>
      </w:ins>
      <w:del w:id="516" w:author="Berg, Million van den" w:date="2022-06-02T14:59:00Z">
        <w:r w:rsidR="00124BCA" w:rsidDel="008F252D">
          <w:rPr>
            <w:lang w:val="en-US"/>
          </w:rPr>
          <w:delText xml:space="preserve">there seems to be a drift in the data </w:delText>
        </w:r>
        <w:commentRangeEnd w:id="503"/>
        <w:r w:rsidR="00C97C3F" w:rsidDel="008F252D">
          <w:rPr>
            <w:rStyle w:val="CommentReference"/>
          </w:rPr>
          <w:commentReference w:id="503"/>
        </w:r>
      </w:del>
      <w:r w:rsidR="00124BCA">
        <w:rPr>
          <w:lang w:val="en-US"/>
        </w:rPr>
        <w:t xml:space="preserve">it was decided that the data that would be used would be data from a plateau. </w:t>
      </w:r>
      <w:r w:rsidR="00253C3B">
        <w:rPr>
          <w:lang w:val="en-US"/>
        </w:rPr>
        <w:t xml:space="preserve"> </w:t>
      </w:r>
      <w:ins w:id="517" w:author="Joshua Dijksman" w:date="2022-06-04T21:48:00Z">
        <w:r w:rsidR="00CB02FF">
          <w:rPr>
            <w:lang w:val="en-US"/>
          </w:rPr>
          <w:t>(please mention why: you can say that we ignore the initial transient of the first 5 rounds and ignore the late time evolution after step 35)</w:t>
        </w:r>
      </w:ins>
    </w:p>
    <w:p w14:paraId="78115C22" w14:textId="24C9C0D8" w:rsidR="000E5856" w:rsidRDefault="003C6E5A" w:rsidP="00253C3B">
      <w:pPr>
        <w:jc w:val="both"/>
        <w:rPr>
          <w:lang w:val="en-US"/>
        </w:rPr>
      </w:pPr>
      <w:r>
        <w:rPr>
          <w:noProof/>
          <w:lang w:val="en-US"/>
        </w:rPr>
        <mc:AlternateContent>
          <mc:Choice Requires="wps">
            <w:drawing>
              <wp:anchor distT="0" distB="0" distL="114300" distR="114300" simplePos="0" relativeHeight="251665408" behindDoc="0" locked="0" layoutInCell="1" allowOverlap="1" wp14:anchorId="21D75A6C" wp14:editId="0DD44E3A">
                <wp:simplePos x="0" y="0"/>
                <wp:positionH relativeFrom="column">
                  <wp:posOffset>3200400</wp:posOffset>
                </wp:positionH>
                <wp:positionV relativeFrom="paragraph">
                  <wp:posOffset>2524760</wp:posOffset>
                </wp:positionV>
                <wp:extent cx="3119755" cy="467995"/>
                <wp:effectExtent l="4445" t="1270" r="0" b="0"/>
                <wp:wrapSquare wrapText="bothSides"/>
                <wp:docPr id="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9755" cy="467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B4B6F3" w14:textId="38023DF5" w:rsidR="00087499" w:rsidRPr="003969C8" w:rsidRDefault="00087499" w:rsidP="00B1454F">
                            <w:pPr>
                              <w:pStyle w:val="Caption"/>
                              <w:rPr>
                                <w:noProof/>
                                <w:lang w:val="en-US"/>
                              </w:rPr>
                            </w:pPr>
                            <w:bookmarkStart w:id="518" w:name="_Ref104976803"/>
                            <w:r w:rsidRPr="00837AA4">
                              <w:rPr>
                                <w:lang w:val="en-GB"/>
                              </w:rPr>
                              <w:t xml:space="preserve">Figure </w:t>
                            </w:r>
                            <w:r>
                              <w:fldChar w:fldCharType="begin"/>
                            </w:r>
                            <w:r w:rsidRPr="00837AA4">
                              <w:rPr>
                                <w:lang w:val="en-GB"/>
                              </w:rPr>
                              <w:instrText xml:space="preserve"> SEQ Figure \* ARABIC </w:instrText>
                            </w:r>
                            <w:r>
                              <w:fldChar w:fldCharType="separate"/>
                            </w:r>
                            <w:ins w:id="519" w:author="Hilbert" w:date="2022-06-17T15:55:00Z">
                              <w:r>
                                <w:rPr>
                                  <w:noProof/>
                                  <w:lang w:val="en-GB"/>
                                </w:rPr>
                                <w:t>6</w:t>
                              </w:r>
                            </w:ins>
                            <w:ins w:id="520" w:author="Berg, Million van den" w:date="2022-06-07T13:01:00Z">
                              <w:del w:id="521" w:author="Hilbert" w:date="2022-06-17T15:55:00Z">
                                <w:r w:rsidDel="00087499">
                                  <w:rPr>
                                    <w:noProof/>
                                    <w:lang w:val="en-GB"/>
                                  </w:rPr>
                                  <w:delText>6</w:delText>
                                </w:r>
                              </w:del>
                            </w:ins>
                            <w:del w:id="522" w:author="Hilbert" w:date="2022-06-17T15:55:00Z">
                              <w:r w:rsidDel="00087499">
                                <w:rPr>
                                  <w:noProof/>
                                  <w:lang w:val="en-GB"/>
                                </w:rPr>
                                <w:delText>5</w:delText>
                              </w:r>
                            </w:del>
                            <w:r>
                              <w:fldChar w:fldCharType="end"/>
                            </w:r>
                            <w:bookmarkEnd w:id="518"/>
                            <w:r w:rsidRPr="00837AA4">
                              <w:rPr>
                                <w:lang w:val="en-GB"/>
                              </w:rPr>
                              <w:t>: Suction cup adhesive work plotted against time</w:t>
                            </w:r>
                            <w:ins w:id="523" w:author="Berg, Million van den" w:date="2022-06-03T14:43:00Z">
                              <w:r>
                                <w:rPr>
                                  <w:lang w:val="en-GB"/>
                                </w:rPr>
                                <w:t>.</w:t>
                              </w:r>
                            </w:ins>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 o:spid="_x0000_s1031" type="#_x0000_t202" style="position:absolute;left:0;text-align:left;margin-left:252pt;margin-top:198.8pt;width:245.65pt;height:36.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" stroked="f">
                <v:textbox style="mso-fit-shape-to-text:t" inset="0,0,0,0">
                  <w:txbxContent>
                    <w:p w14:paraId="5DB4B6F3" w14:textId="38023DF5" w:rsidR="00087499" w:rsidRPr="003969C8" w:rsidRDefault="00087499" w:rsidP="00B1454F">
                      <w:pPr>
                        <w:pStyle w:val="Caption"/>
                        <w:rPr>
                          <w:noProof/>
                          <w:lang w:val="en-US"/>
                        </w:rPr>
                      </w:pPr>
                      <w:bookmarkStart w:id="524" w:name="_Ref104976803"/>
                      <w:r w:rsidRPr="00837AA4">
                        <w:rPr>
                          <w:lang w:val="en-GB"/>
                        </w:rPr>
                        <w:t xml:space="preserve">Figure </w:t>
                      </w:r>
                      <w:r>
                        <w:fldChar w:fldCharType="begin"/>
                      </w:r>
                      <w:r w:rsidRPr="00837AA4">
                        <w:rPr>
                          <w:lang w:val="en-GB"/>
                        </w:rPr>
                        <w:instrText xml:space="preserve"> SEQ Figure \* ARABIC </w:instrText>
                      </w:r>
                      <w:r>
                        <w:fldChar w:fldCharType="separate"/>
                      </w:r>
                      <w:ins w:id="525" w:author="Hilbert" w:date="2022-06-17T15:55:00Z">
                        <w:r>
                          <w:rPr>
                            <w:noProof/>
                            <w:lang w:val="en-GB"/>
                          </w:rPr>
                          <w:t>6</w:t>
                        </w:r>
                      </w:ins>
                      <w:ins w:id="526" w:author="Berg, Million van den" w:date="2022-06-07T13:01:00Z">
                        <w:del w:id="527" w:author="Hilbert" w:date="2022-06-17T15:55:00Z">
                          <w:r w:rsidDel="00087499">
                            <w:rPr>
                              <w:noProof/>
                              <w:lang w:val="en-GB"/>
                            </w:rPr>
                            <w:delText>6</w:delText>
                          </w:r>
                        </w:del>
                      </w:ins>
                      <w:del w:id="528" w:author="Hilbert" w:date="2022-06-17T15:55:00Z">
                        <w:r w:rsidDel="00087499">
                          <w:rPr>
                            <w:noProof/>
                            <w:lang w:val="en-GB"/>
                          </w:rPr>
                          <w:delText>5</w:delText>
                        </w:r>
                      </w:del>
                      <w:r>
                        <w:fldChar w:fldCharType="end"/>
                      </w:r>
                      <w:bookmarkEnd w:id="524"/>
                      <w:r w:rsidRPr="00837AA4">
                        <w:rPr>
                          <w:lang w:val="en-GB"/>
                        </w:rPr>
                        <w:t>: Suction cup adhesive work plotted against time</w:t>
                      </w:r>
                      <w:ins w:id="529" w:author="Berg, Million van den" w:date="2022-06-03T14:43:00Z">
                        <w:r>
                          <w:rPr>
                            <w:lang w:val="en-GB"/>
                          </w:rPr>
                          <w:t>.</w:t>
                        </w:r>
                      </w:ins>
                    </w:p>
                  </w:txbxContent>
                </v:textbox>
                <w10:wrap type="square"/>
              </v:shape>
            </w:pict>
          </mc:Fallback>
        </mc:AlternateContent>
      </w:r>
      <w:r>
        <w:rPr>
          <w:noProof/>
          <w:lang w:val="en-US"/>
        </w:rPr>
        <mc:AlternateContent>
          <mc:Choice Requires="wps">
            <w:drawing>
              <wp:anchor distT="0" distB="0" distL="114300" distR="114300" simplePos="0" relativeHeight="251664384" behindDoc="0" locked="0" layoutInCell="1" allowOverlap="1" wp14:anchorId="145EFD9A" wp14:editId="34EC6E1D">
                <wp:simplePos x="0" y="0"/>
                <wp:positionH relativeFrom="column">
                  <wp:posOffset>-114300</wp:posOffset>
                </wp:positionH>
                <wp:positionV relativeFrom="paragraph">
                  <wp:posOffset>2524760</wp:posOffset>
                </wp:positionV>
                <wp:extent cx="3261360" cy="467995"/>
                <wp:effectExtent l="4445" t="1270" r="1270" b="0"/>
                <wp:wrapSquare wrapText="bothSides"/>
                <wp:docPr id="2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467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33AD47" w14:textId="74A880F2" w:rsidR="00087499" w:rsidRPr="00560E2A" w:rsidRDefault="00087499" w:rsidP="00B1454F">
                            <w:pPr>
                              <w:pStyle w:val="Caption"/>
                              <w:rPr>
                                <w:noProof/>
                                <w:lang w:val="en-US"/>
                              </w:rPr>
                            </w:pPr>
                            <w:bookmarkStart w:id="530" w:name="_Ref104976822"/>
                            <w:r w:rsidRPr="007735FD">
                              <w:rPr>
                                <w:lang w:val="en-GB"/>
                              </w:rPr>
                              <w:t xml:space="preserve">Figure </w:t>
                            </w:r>
                            <w:r>
                              <w:fldChar w:fldCharType="begin"/>
                            </w:r>
                            <w:r w:rsidRPr="007735FD">
                              <w:rPr>
                                <w:lang w:val="en-GB"/>
                              </w:rPr>
                              <w:instrText xml:space="preserve"> SEQ Figure \* ARABIC </w:instrText>
                            </w:r>
                            <w:r>
                              <w:fldChar w:fldCharType="separate"/>
                            </w:r>
                            <w:ins w:id="531" w:author="Hilbert" w:date="2022-06-17T15:55:00Z">
                              <w:r>
                                <w:rPr>
                                  <w:noProof/>
                                  <w:lang w:val="en-GB"/>
                                </w:rPr>
                                <w:t>7</w:t>
                              </w:r>
                            </w:ins>
                            <w:ins w:id="532" w:author="Berg, Million van den" w:date="2022-06-07T13:01:00Z">
                              <w:del w:id="533" w:author="Hilbert" w:date="2022-06-17T15:55:00Z">
                                <w:r w:rsidDel="00087499">
                                  <w:rPr>
                                    <w:noProof/>
                                    <w:lang w:val="en-GB"/>
                                  </w:rPr>
                                  <w:delText>7</w:delText>
                                </w:r>
                              </w:del>
                            </w:ins>
                            <w:del w:id="534" w:author="Hilbert" w:date="2022-06-17T15:55:00Z">
                              <w:r w:rsidRPr="007735FD" w:rsidDel="00087499">
                                <w:rPr>
                                  <w:noProof/>
                                  <w:lang w:val="en-GB"/>
                                </w:rPr>
                                <w:delText>6</w:delText>
                              </w:r>
                            </w:del>
                            <w:r>
                              <w:fldChar w:fldCharType="end"/>
                            </w:r>
                            <w:bookmarkEnd w:id="530"/>
                            <w:r w:rsidRPr="007735FD">
                              <w:rPr>
                                <w:lang w:val="en-GB"/>
                              </w:rPr>
                              <w:t>: Data provided by repeating the experiment on suction cup 6C 240 times.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 o:spid="_x0000_s1032" type="#_x0000_t202" style="position:absolute;left:0;text-align:left;margin-left:-8.95pt;margin-top:198.8pt;width:256.8pt;height:3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" stroked="f">
                <v:textbox style="mso-fit-shape-to-text:t" inset="0,0,0,0">
                  <w:txbxContent>
                    <w:p w14:paraId="1B33AD47" w14:textId="74A880F2" w:rsidR="00087499" w:rsidRPr="00560E2A" w:rsidRDefault="00087499" w:rsidP="00B1454F">
                      <w:pPr>
                        <w:pStyle w:val="Caption"/>
                        <w:rPr>
                          <w:noProof/>
                          <w:lang w:val="en-US"/>
                        </w:rPr>
                      </w:pPr>
                      <w:bookmarkStart w:id="535" w:name="_Ref104976822"/>
                      <w:r w:rsidRPr="007735FD">
                        <w:rPr>
                          <w:lang w:val="en-GB"/>
                        </w:rPr>
                        <w:t xml:space="preserve">Figure </w:t>
                      </w:r>
                      <w:r>
                        <w:fldChar w:fldCharType="begin"/>
                      </w:r>
                      <w:r w:rsidRPr="007735FD">
                        <w:rPr>
                          <w:lang w:val="en-GB"/>
                        </w:rPr>
                        <w:instrText xml:space="preserve"> SEQ Figure \* ARABIC </w:instrText>
                      </w:r>
                      <w:r>
                        <w:fldChar w:fldCharType="separate"/>
                      </w:r>
                      <w:ins w:id="536" w:author="Hilbert" w:date="2022-06-17T15:55:00Z">
                        <w:r>
                          <w:rPr>
                            <w:noProof/>
                            <w:lang w:val="en-GB"/>
                          </w:rPr>
                          <w:t>7</w:t>
                        </w:r>
                      </w:ins>
                      <w:ins w:id="537" w:author="Berg, Million van den" w:date="2022-06-07T13:01:00Z">
                        <w:del w:id="538" w:author="Hilbert" w:date="2022-06-17T15:55:00Z">
                          <w:r w:rsidDel="00087499">
                            <w:rPr>
                              <w:noProof/>
                              <w:lang w:val="en-GB"/>
                            </w:rPr>
                            <w:delText>7</w:delText>
                          </w:r>
                        </w:del>
                      </w:ins>
                      <w:del w:id="539" w:author="Hilbert" w:date="2022-06-17T15:55:00Z">
                        <w:r w:rsidRPr="007735FD" w:rsidDel="00087499">
                          <w:rPr>
                            <w:noProof/>
                            <w:lang w:val="en-GB"/>
                          </w:rPr>
                          <w:delText>6</w:delText>
                        </w:r>
                      </w:del>
                      <w:r>
                        <w:fldChar w:fldCharType="end"/>
                      </w:r>
                      <w:bookmarkEnd w:id="535"/>
                      <w:r w:rsidRPr="007735FD">
                        <w:rPr>
                          <w:lang w:val="en-GB"/>
                        </w:rPr>
                        <w:t>: Data provided by repeating the experiment on suction cup 6C 240 times.</w:t>
                      </w:r>
                    </w:p>
                  </w:txbxContent>
                </v:textbox>
                <w10:wrap type="square"/>
              </v:shape>
            </w:pict>
          </mc:Fallback>
        </mc:AlternateContent>
      </w:r>
      <w:r w:rsidR="00C97C3F" w:rsidRPr="002103AD">
        <w:rPr>
          <w:noProof/>
          <w:lang w:val="en-US"/>
        </w:rPr>
        <w:drawing>
          <wp:anchor distT="0" distB="0" distL="114300" distR="114300" simplePos="0" relativeHeight="251607552" behindDoc="0" locked="0" layoutInCell="1" allowOverlap="1" wp14:anchorId="6316530C" wp14:editId="2B639518">
            <wp:simplePos x="0" y="0"/>
            <wp:positionH relativeFrom="column">
              <wp:posOffset>0</wp:posOffset>
            </wp:positionH>
            <wp:positionV relativeFrom="paragraph">
              <wp:posOffset>10160</wp:posOffset>
            </wp:positionV>
            <wp:extent cx="3261360" cy="2446020"/>
            <wp:effectExtent l="0" t="0" r="0" b="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61360" cy="2446020"/>
                    </a:xfrm>
                    <a:prstGeom prst="rect">
                      <a:avLst/>
                    </a:prstGeom>
                  </pic:spPr>
                </pic:pic>
              </a:graphicData>
            </a:graphic>
          </wp:anchor>
        </w:drawing>
      </w:r>
    </w:p>
    <w:p w14:paraId="2DD90D22" w14:textId="37B54E01" w:rsidR="00253C3B" w:rsidRDefault="00124BCA" w:rsidP="00253C3B">
      <w:pPr>
        <w:jc w:val="both"/>
        <w:rPr>
          <w:lang w:val="en-US"/>
        </w:rPr>
      </w:pPr>
      <w:r>
        <w:rPr>
          <w:lang w:val="en-US"/>
        </w:rPr>
        <w:t>For all the individual cups it was found that measurements 6-36 were the best possibility to have at least 30 measurements. In</w:t>
      </w:r>
      <w:r w:rsidR="00837AA4">
        <w:rPr>
          <w:lang w:val="en-US"/>
        </w:rPr>
        <w:t xml:space="preserve"> </w:t>
      </w:r>
      <w:r w:rsidR="00136007">
        <w:rPr>
          <w:lang w:val="en-US"/>
        </w:rPr>
        <w:fldChar w:fldCharType="begin"/>
      </w:r>
      <w:r w:rsidR="00136007">
        <w:rPr>
          <w:lang w:val="en-US"/>
        </w:rPr>
        <w:instrText xml:space="preserve"> REF _Ref104977459 \h </w:instrText>
      </w:r>
      <w:r w:rsidR="00136007">
        <w:rPr>
          <w:lang w:val="en-US"/>
        </w:rPr>
      </w:r>
      <w:r w:rsidR="00136007">
        <w:rPr>
          <w:lang w:val="en-US"/>
        </w:rPr>
        <w:fldChar w:fldCharType="separate"/>
      </w:r>
      <w:ins w:id="540" w:author="Hilbert" w:date="2022-06-17T15:55:00Z">
        <w:r w:rsidR="00087499" w:rsidRPr="00837AA4">
          <w:rPr>
            <w:lang w:val="en-GB"/>
          </w:rPr>
          <w:t xml:space="preserve">Figure </w:t>
        </w:r>
        <w:r w:rsidR="00087499">
          <w:rPr>
            <w:noProof/>
            <w:lang w:val="en-GB"/>
          </w:rPr>
          <w:t>9</w:t>
        </w:r>
      </w:ins>
      <w:ins w:id="541" w:author="Berg, Million van den" w:date="2022-06-07T13:11:00Z">
        <w:del w:id="542" w:author="Hilbert" w:date="2022-06-17T15:55:00Z">
          <w:r w:rsidR="00247099" w:rsidRPr="00837AA4" w:rsidDel="00087499">
            <w:rPr>
              <w:lang w:val="en-GB"/>
            </w:rPr>
            <w:delText xml:space="preserve">Figure </w:delText>
          </w:r>
          <w:r w:rsidR="00247099" w:rsidDel="00087499">
            <w:rPr>
              <w:noProof/>
              <w:lang w:val="en-GB"/>
            </w:rPr>
            <w:delText>9</w:delText>
          </w:r>
        </w:del>
      </w:ins>
      <w:del w:id="543" w:author="Hilbert" w:date="2022-06-17T15:55:00Z">
        <w:r w:rsidR="007735FD" w:rsidRPr="00837AA4" w:rsidDel="00087499">
          <w:rPr>
            <w:lang w:val="en-GB"/>
          </w:rPr>
          <w:delText xml:space="preserve">Figure </w:delText>
        </w:r>
        <w:r w:rsidR="007735FD" w:rsidDel="00087499">
          <w:rPr>
            <w:noProof/>
            <w:lang w:val="en-GB"/>
          </w:rPr>
          <w:delText>8</w:delText>
        </w:r>
      </w:del>
      <w:r w:rsidR="00136007">
        <w:rPr>
          <w:lang w:val="en-US"/>
        </w:rPr>
        <w:fldChar w:fldCharType="end"/>
      </w:r>
      <w:r w:rsidR="00136007">
        <w:rPr>
          <w:lang w:val="en-US"/>
        </w:rPr>
        <w:t xml:space="preserve"> </w:t>
      </w:r>
      <w:r w:rsidR="009F12E5">
        <w:rPr>
          <w:lang w:val="en-US"/>
        </w:rPr>
        <w:t xml:space="preserve">the measurements are plotted against time, still a small drift </w:t>
      </w:r>
      <w:r w:rsidR="00215F0D">
        <w:rPr>
          <w:lang w:val="en-US"/>
        </w:rPr>
        <w:t>remains</w:t>
      </w:r>
      <w:r w:rsidR="009F12E5">
        <w:rPr>
          <w:lang w:val="en-US"/>
        </w:rPr>
        <w:t xml:space="preserve"> visible in the data but</w:t>
      </w:r>
      <w:r w:rsidR="00215F0D">
        <w:rPr>
          <w:lang w:val="en-US"/>
        </w:rPr>
        <w:t xml:space="preserve"> it</w:t>
      </w:r>
      <w:r w:rsidR="009F12E5">
        <w:rPr>
          <w:lang w:val="en-US"/>
        </w:rPr>
        <w:t xml:space="preserve"> is </w:t>
      </w:r>
      <w:r w:rsidR="00230CB9">
        <w:rPr>
          <w:lang w:val="en-US"/>
        </w:rPr>
        <w:t>manageable. After determining that this interval was the best interval to calculate the means</w:t>
      </w:r>
      <w:r w:rsidR="00A34515">
        <w:rPr>
          <w:lang w:val="en-US"/>
        </w:rPr>
        <w:t xml:space="preserve"> of </w:t>
      </w:r>
      <w:proofErr w:type="spellStart"/>
      <w:r w:rsidR="00A34515">
        <w:rPr>
          <w:lang w:val="en-US"/>
        </w:rPr>
        <w:t>W</w:t>
      </w:r>
      <w:r w:rsidR="00A34515">
        <w:rPr>
          <w:vertAlign w:val="subscript"/>
          <w:lang w:val="en-US"/>
        </w:rPr>
        <w:t>adh</w:t>
      </w:r>
      <w:proofErr w:type="spellEnd"/>
      <w:r w:rsidR="00A34515">
        <w:rPr>
          <w:lang w:val="en-US"/>
        </w:rPr>
        <w:t xml:space="preserve"> in the same manner as used in previous section.</w:t>
      </w:r>
      <w:r w:rsidR="00230CB9">
        <w:rPr>
          <w:lang w:val="en-US"/>
        </w:rPr>
        <w:t xml:space="preserve"> </w:t>
      </w:r>
      <w:r w:rsidR="00136007">
        <w:rPr>
          <w:lang w:val="en-US"/>
        </w:rPr>
        <w:t xml:space="preserve">In </w:t>
      </w:r>
      <w:r w:rsidR="00136007">
        <w:rPr>
          <w:lang w:val="en-US"/>
        </w:rPr>
        <w:fldChar w:fldCharType="begin"/>
      </w:r>
      <w:r w:rsidR="00136007">
        <w:rPr>
          <w:lang w:val="en-US"/>
        </w:rPr>
        <w:instrText xml:space="preserve"> REF _Ref104977316 \h </w:instrText>
      </w:r>
      <w:r w:rsidR="00136007">
        <w:rPr>
          <w:lang w:val="en-US"/>
        </w:rPr>
      </w:r>
      <w:r w:rsidR="00136007">
        <w:rPr>
          <w:lang w:val="en-US"/>
        </w:rPr>
        <w:fldChar w:fldCharType="separate"/>
      </w:r>
      <w:ins w:id="544" w:author="Hilbert" w:date="2022-06-17T15:55:00Z">
        <w:r w:rsidR="00087499" w:rsidRPr="00837AA4">
          <w:rPr>
            <w:lang w:val="en-GB"/>
          </w:rPr>
          <w:t xml:space="preserve">Figure </w:t>
        </w:r>
        <w:r w:rsidR="00087499">
          <w:rPr>
            <w:noProof/>
            <w:lang w:val="en-GB"/>
          </w:rPr>
          <w:t>10</w:t>
        </w:r>
      </w:ins>
      <w:ins w:id="545" w:author="Berg, Million van den" w:date="2022-06-07T13:11:00Z">
        <w:del w:id="546" w:author="Hilbert" w:date="2022-06-17T15:55:00Z">
          <w:r w:rsidR="00247099" w:rsidRPr="00837AA4" w:rsidDel="00087499">
            <w:rPr>
              <w:lang w:val="en-GB"/>
            </w:rPr>
            <w:delText xml:space="preserve">Figure </w:delText>
          </w:r>
          <w:r w:rsidR="00247099" w:rsidDel="00087499">
            <w:rPr>
              <w:noProof/>
              <w:lang w:val="en-GB"/>
            </w:rPr>
            <w:delText>10</w:delText>
          </w:r>
        </w:del>
      </w:ins>
      <w:del w:id="547" w:author="Hilbert" w:date="2022-06-17T15:55:00Z">
        <w:r w:rsidR="007735FD" w:rsidRPr="00837AA4" w:rsidDel="00087499">
          <w:rPr>
            <w:lang w:val="en-GB"/>
          </w:rPr>
          <w:delText xml:space="preserve">Figure </w:delText>
        </w:r>
        <w:r w:rsidR="007735FD" w:rsidDel="00087499">
          <w:rPr>
            <w:noProof/>
            <w:lang w:val="en-GB"/>
          </w:rPr>
          <w:delText>9</w:delText>
        </w:r>
      </w:del>
      <w:r w:rsidR="00136007">
        <w:rPr>
          <w:lang w:val="en-US"/>
        </w:rPr>
        <w:fldChar w:fldCharType="end"/>
      </w:r>
      <w:r w:rsidR="00136007">
        <w:rPr>
          <w:lang w:val="en-US"/>
        </w:rPr>
        <w:t xml:space="preserve"> </w:t>
      </w:r>
      <w:r w:rsidR="00230CB9">
        <w:rPr>
          <w:lang w:val="en-US"/>
        </w:rPr>
        <w:t>black dots with</w:t>
      </w:r>
      <w:r w:rsidR="00253C3B">
        <w:rPr>
          <w:lang w:val="en-US"/>
        </w:rPr>
        <w:t xml:space="preserve"> c</w:t>
      </w:r>
      <w:r w:rsidR="00230CB9">
        <w:rPr>
          <w:lang w:val="en-US"/>
        </w:rPr>
        <w:t>orresponding error bars represent means for the individual suction cups that were found in this experiment.</w:t>
      </w:r>
      <w:r w:rsidR="00BF1511">
        <w:rPr>
          <w:lang w:val="en-US"/>
        </w:rPr>
        <w:t xml:space="preserve"> </w:t>
      </w:r>
      <w:r w:rsidR="002C3A3A">
        <w:rPr>
          <w:lang w:val="en-US"/>
        </w:rPr>
        <w:t xml:space="preserve">A small smear is seen due to </w:t>
      </w:r>
      <w:del w:id="548" w:author="Berg, Million van den" w:date="2022-06-03T14:07:00Z">
        <w:r w:rsidR="002C3A3A" w:rsidDel="00DB1E14">
          <w:rPr>
            <w:lang w:val="en-US"/>
          </w:rPr>
          <w:delText>drift in the</w:delText>
        </w:r>
      </w:del>
      <w:ins w:id="549" w:author="Berg, Million van den" w:date="2022-06-03T14:07:00Z">
        <w:r w:rsidR="00DB1E14">
          <w:rPr>
            <w:lang w:val="en-US"/>
          </w:rPr>
          <w:t>time dependency in the</w:t>
        </w:r>
      </w:ins>
      <w:r w:rsidR="002C3A3A">
        <w:rPr>
          <w:lang w:val="en-US"/>
        </w:rPr>
        <w:t xml:space="preserve"> data.</w:t>
      </w:r>
    </w:p>
    <w:p w14:paraId="29925023" w14:textId="119B2BCC" w:rsidR="003A743A" w:rsidRDefault="002C3A3A" w:rsidP="000B6989">
      <w:pPr>
        <w:jc w:val="both"/>
        <w:rPr>
          <w:lang w:val="en-US"/>
        </w:rPr>
      </w:pPr>
      <w:r>
        <w:rPr>
          <w:lang w:val="en-US"/>
        </w:rPr>
        <w:t xml:space="preserve">A </w:t>
      </w:r>
      <w:proofErr w:type="spellStart"/>
      <w:r>
        <w:rPr>
          <w:lang w:val="en-US"/>
        </w:rPr>
        <w:t>heatmap</w:t>
      </w:r>
      <w:proofErr w:type="spellEnd"/>
      <w:r w:rsidR="007735FD">
        <w:rPr>
          <w:lang w:val="en-US"/>
        </w:rPr>
        <w:t xml:space="preserve"> (</w:t>
      </w:r>
      <w:r w:rsidR="007735FD">
        <w:rPr>
          <w:lang w:val="en-US"/>
        </w:rPr>
        <w:fldChar w:fldCharType="begin"/>
      </w:r>
      <w:r w:rsidR="007735FD">
        <w:rPr>
          <w:lang w:val="en-US"/>
        </w:rPr>
        <w:instrText xml:space="preserve"> REF _Ref104977783 \h </w:instrText>
      </w:r>
      <w:r w:rsidR="007735FD">
        <w:rPr>
          <w:lang w:val="en-US"/>
        </w:rPr>
      </w:r>
      <w:r w:rsidR="007735FD">
        <w:rPr>
          <w:lang w:val="en-US"/>
        </w:rPr>
        <w:fldChar w:fldCharType="separate"/>
      </w:r>
      <w:ins w:id="550" w:author="Hilbert" w:date="2022-06-17T15:55:00Z">
        <w:r w:rsidR="00087499" w:rsidRPr="00136007">
          <w:rPr>
            <w:lang w:val="en-GB"/>
          </w:rPr>
          <w:t xml:space="preserve">Figure </w:t>
        </w:r>
        <w:r w:rsidR="00087499">
          <w:rPr>
            <w:noProof/>
            <w:lang w:val="en-GB"/>
          </w:rPr>
          <w:t>8</w:t>
        </w:r>
      </w:ins>
      <w:ins w:id="551" w:author="Berg, Million van den" w:date="2022-06-07T13:11:00Z">
        <w:del w:id="552" w:author="Hilbert" w:date="2022-06-17T15:55:00Z">
          <w:r w:rsidR="00247099" w:rsidRPr="00136007" w:rsidDel="00087499">
            <w:rPr>
              <w:lang w:val="en-GB"/>
            </w:rPr>
            <w:delText xml:space="preserve">Figure </w:delText>
          </w:r>
          <w:r w:rsidR="00247099" w:rsidDel="00087499">
            <w:rPr>
              <w:noProof/>
              <w:lang w:val="en-GB"/>
            </w:rPr>
            <w:delText>8</w:delText>
          </w:r>
        </w:del>
      </w:ins>
      <w:del w:id="553" w:author="Hilbert" w:date="2022-06-17T15:55:00Z">
        <w:r w:rsidR="007735FD" w:rsidRPr="00136007" w:rsidDel="00087499">
          <w:rPr>
            <w:lang w:val="en-GB"/>
          </w:rPr>
          <w:delText xml:space="preserve">Figure </w:delText>
        </w:r>
        <w:r w:rsidR="007735FD" w:rsidRPr="00136007" w:rsidDel="00087499">
          <w:rPr>
            <w:noProof/>
            <w:lang w:val="en-GB"/>
          </w:rPr>
          <w:delText>7</w:delText>
        </w:r>
      </w:del>
      <w:r w:rsidR="007735FD">
        <w:rPr>
          <w:lang w:val="en-US"/>
        </w:rPr>
        <w:fldChar w:fldCharType="end"/>
      </w:r>
      <w:r w:rsidR="007735FD">
        <w:rPr>
          <w:lang w:val="en-US"/>
        </w:rPr>
        <w:t>)</w:t>
      </w:r>
      <w:r>
        <w:rPr>
          <w:lang w:val="en-US"/>
        </w:rPr>
        <w:t xml:space="preserve"> was </w:t>
      </w:r>
      <w:r w:rsidR="000E5856">
        <w:rPr>
          <w:lang w:val="en-US"/>
        </w:rPr>
        <w:t>used</w:t>
      </w:r>
      <w:r>
        <w:rPr>
          <w:lang w:val="en-US"/>
        </w:rPr>
        <w:t xml:space="preserve"> to check for a relation between the mean adhesive work and the position in the array. Th</w:t>
      </w:r>
      <w:r w:rsidR="000E5856">
        <w:rPr>
          <w:lang w:val="en-US"/>
        </w:rPr>
        <w:t>e</w:t>
      </w:r>
      <w:r>
        <w:rPr>
          <w:lang w:val="en-US"/>
        </w:rPr>
        <w:t xml:space="preserve"> shown grid is a schematic view of the suction cup array and the axis provide the coordinates that are </w:t>
      </w:r>
      <w:r w:rsidR="00C509AA">
        <w:rPr>
          <w:lang w:val="en-US"/>
        </w:rPr>
        <w:t xml:space="preserve">corresponding to the suction cups. </w:t>
      </w:r>
      <w:commentRangeStart w:id="554"/>
      <w:r w:rsidR="00215F0D">
        <w:rPr>
          <w:lang w:val="en-US"/>
        </w:rPr>
        <w:t xml:space="preserve">This </w:t>
      </w:r>
      <w:proofErr w:type="spellStart"/>
      <w:r w:rsidR="00215F0D">
        <w:rPr>
          <w:lang w:val="en-US"/>
        </w:rPr>
        <w:t>heatmap</w:t>
      </w:r>
      <w:proofErr w:type="spellEnd"/>
      <w:r w:rsidR="00215F0D">
        <w:rPr>
          <w:lang w:val="en-US"/>
        </w:rPr>
        <w:t xml:space="preserve"> could show a</w:t>
      </w:r>
      <w:r w:rsidR="00CD2E5A">
        <w:rPr>
          <w:lang w:val="en-US"/>
        </w:rPr>
        <w:t xml:space="preserve"> spatial</w:t>
      </w:r>
      <w:r w:rsidR="00215F0D">
        <w:rPr>
          <w:lang w:val="en-US"/>
        </w:rPr>
        <w:t xml:space="preserve"> relation.</w:t>
      </w:r>
      <w:commentRangeEnd w:id="554"/>
      <w:r w:rsidR="00CB02FF">
        <w:rPr>
          <w:rStyle w:val="CommentReference"/>
        </w:rPr>
        <w:commentReference w:id="554"/>
      </w:r>
      <w:ins w:id="555" w:author="Berg, Million van den" w:date="2022-06-06T12:28:00Z">
        <w:r w:rsidR="007418B4">
          <w:rPr>
            <w:lang w:val="en-US"/>
          </w:rPr>
          <w:t xml:space="preserve"> However,</w:t>
        </w:r>
      </w:ins>
      <w:ins w:id="556" w:author="Berg, Million van den" w:date="2022-06-06T11:08:00Z">
        <w:r w:rsidR="008A6E67">
          <w:rPr>
            <w:lang w:val="en-US"/>
          </w:rPr>
          <w:t xml:space="preserve"> </w:t>
        </w:r>
      </w:ins>
      <w:ins w:id="557" w:author="Berg, Million van den" w:date="2022-06-07T13:12:00Z">
        <w:r w:rsidR="00247099">
          <w:rPr>
            <w:lang w:val="en-US"/>
          </w:rPr>
          <w:fldChar w:fldCharType="begin"/>
        </w:r>
        <w:r w:rsidR="00247099">
          <w:rPr>
            <w:lang w:val="en-US"/>
          </w:rPr>
          <w:instrText xml:space="preserve"> REF _Ref104977783 \h </w:instrText>
        </w:r>
      </w:ins>
      <w:r w:rsidR="00247099">
        <w:rPr>
          <w:lang w:val="en-US"/>
        </w:rPr>
      </w:r>
      <w:r w:rsidR="00247099">
        <w:rPr>
          <w:lang w:val="en-US"/>
        </w:rPr>
        <w:fldChar w:fldCharType="separate"/>
      </w:r>
      <w:ins w:id="558" w:author="Hilbert" w:date="2022-06-17T15:55:00Z">
        <w:r w:rsidR="00087499" w:rsidRPr="00136007">
          <w:rPr>
            <w:lang w:val="en-GB"/>
          </w:rPr>
          <w:t xml:space="preserve">Figure </w:t>
        </w:r>
        <w:r w:rsidR="00087499">
          <w:rPr>
            <w:noProof/>
            <w:lang w:val="en-GB"/>
          </w:rPr>
          <w:t>8</w:t>
        </w:r>
      </w:ins>
      <w:ins w:id="559" w:author="Berg, Million van den" w:date="2022-06-07T13:12:00Z">
        <w:del w:id="560" w:author="Hilbert" w:date="2022-06-17T15:55:00Z">
          <w:r w:rsidR="00247099" w:rsidRPr="00136007" w:rsidDel="00087499">
            <w:rPr>
              <w:lang w:val="en-GB"/>
            </w:rPr>
            <w:delText xml:space="preserve">Figure </w:delText>
          </w:r>
          <w:r w:rsidR="00247099" w:rsidDel="00087499">
            <w:rPr>
              <w:noProof/>
              <w:lang w:val="en-GB"/>
            </w:rPr>
            <w:delText>8</w:delText>
          </w:r>
        </w:del>
        <w:r w:rsidR="00247099">
          <w:rPr>
            <w:lang w:val="en-US"/>
          </w:rPr>
          <w:fldChar w:fldCharType="end"/>
        </w:r>
        <w:r w:rsidR="00247099">
          <w:rPr>
            <w:lang w:val="en-US"/>
          </w:rPr>
          <w:t xml:space="preserve"> </w:t>
        </w:r>
      </w:ins>
      <w:ins w:id="561" w:author="Berg, Million van den" w:date="2022-06-06T11:10:00Z">
        <w:r w:rsidR="008A6E67">
          <w:rPr>
            <w:lang w:val="en-US"/>
          </w:rPr>
          <w:t xml:space="preserve">does not show </w:t>
        </w:r>
      </w:ins>
      <w:ins w:id="562" w:author="Berg, Million van den" w:date="2022-06-06T11:11:00Z">
        <w:r w:rsidR="008A6E67">
          <w:rPr>
            <w:lang w:val="en-US"/>
          </w:rPr>
          <w:t xml:space="preserve">that the mean adhesive work is related to grid position. </w:t>
        </w:r>
      </w:ins>
      <w:ins w:id="563" w:author="Berg, Million van den" w:date="2022-06-06T11:10:00Z">
        <w:r w:rsidR="008A6E67">
          <w:rPr>
            <w:lang w:val="en-US"/>
          </w:rPr>
          <w:t xml:space="preserve"> </w:t>
        </w:r>
      </w:ins>
    </w:p>
    <w:p w14:paraId="74F43245" w14:textId="294A86A8" w:rsidR="003A743A" w:rsidRDefault="00390F0A" w:rsidP="000B6989">
      <w:pPr>
        <w:jc w:val="both"/>
        <w:rPr>
          <w:lang w:val="en-US"/>
        </w:rPr>
      </w:pPr>
      <w:ins w:id="564" w:author="Berg, Million van den" w:date="2022-06-03T14:41:00Z">
        <w:r w:rsidRPr="009F7B5E">
          <w:rPr>
            <w:noProof/>
            <w:lang w:val="en-US"/>
          </w:rPr>
          <w:lastRenderedPageBreak/>
          <w:drawing>
            <wp:anchor distT="0" distB="0" distL="114300" distR="114300" simplePos="0" relativeHeight="251694592" behindDoc="0" locked="0" layoutInCell="1" allowOverlap="1" wp14:anchorId="18E419B2" wp14:editId="265B749D">
              <wp:simplePos x="0" y="0"/>
              <wp:positionH relativeFrom="column">
                <wp:posOffset>692785</wp:posOffset>
              </wp:positionH>
              <wp:positionV relativeFrom="paragraph">
                <wp:posOffset>3481705</wp:posOffset>
              </wp:positionV>
              <wp:extent cx="4371340" cy="327660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134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3C6E5A">
        <w:rPr>
          <w:noProof/>
          <w:lang w:val="en-US"/>
        </w:rPr>
        <mc:AlternateContent>
          <mc:Choice Requires="wps">
            <w:drawing>
              <wp:anchor distT="0" distB="0" distL="114300" distR="114300" simplePos="0" relativeHeight="251668480" behindDoc="0" locked="0" layoutInCell="1" allowOverlap="1" wp14:anchorId="6909DCAF" wp14:editId="19CB5A0E">
                <wp:simplePos x="0" y="0"/>
                <wp:positionH relativeFrom="column">
                  <wp:posOffset>946785</wp:posOffset>
                </wp:positionH>
                <wp:positionV relativeFrom="paragraph">
                  <wp:posOffset>6717030</wp:posOffset>
                </wp:positionV>
                <wp:extent cx="4517390" cy="467995"/>
                <wp:effectExtent l="0" t="0" r="0" b="1905"/>
                <wp:wrapTopAndBottom/>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7390" cy="467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640C87" w14:textId="044710BF" w:rsidR="00087499" w:rsidRPr="00136007" w:rsidRDefault="00087499" w:rsidP="00136007">
                            <w:pPr>
                              <w:pStyle w:val="Caption"/>
                              <w:rPr>
                                <w:noProof/>
                                <w:lang w:val="en-GB"/>
                              </w:rPr>
                            </w:pPr>
                            <w:bookmarkStart w:id="565" w:name="_Ref104977783"/>
                            <w:r w:rsidRPr="00136007">
                              <w:rPr>
                                <w:lang w:val="en-GB"/>
                              </w:rPr>
                              <w:t xml:space="preserve">Figure </w:t>
                            </w:r>
                            <w:r>
                              <w:fldChar w:fldCharType="begin"/>
                            </w:r>
                            <w:r w:rsidRPr="00136007">
                              <w:rPr>
                                <w:lang w:val="en-GB"/>
                              </w:rPr>
                              <w:instrText xml:space="preserve"> SEQ Figure \* ARABIC </w:instrText>
                            </w:r>
                            <w:r>
                              <w:fldChar w:fldCharType="separate"/>
                            </w:r>
                            <w:ins w:id="566" w:author="Hilbert" w:date="2022-06-17T15:55:00Z">
                              <w:r>
                                <w:rPr>
                                  <w:noProof/>
                                  <w:lang w:val="en-GB"/>
                                </w:rPr>
                                <w:t>8</w:t>
                              </w:r>
                            </w:ins>
                            <w:ins w:id="567" w:author="Berg, Million van den" w:date="2022-06-07T13:01:00Z">
                              <w:del w:id="568" w:author="Hilbert" w:date="2022-06-17T15:55:00Z">
                                <w:r w:rsidDel="00087499">
                                  <w:rPr>
                                    <w:noProof/>
                                    <w:lang w:val="en-GB"/>
                                  </w:rPr>
                                  <w:delText>8</w:delText>
                                </w:r>
                              </w:del>
                            </w:ins>
                            <w:del w:id="569" w:author="Hilbert" w:date="2022-06-17T15:55:00Z">
                              <w:r w:rsidRPr="00136007" w:rsidDel="00087499">
                                <w:rPr>
                                  <w:noProof/>
                                  <w:lang w:val="en-GB"/>
                                </w:rPr>
                                <w:delText>7</w:delText>
                              </w:r>
                            </w:del>
                            <w:r>
                              <w:fldChar w:fldCharType="end"/>
                            </w:r>
                            <w:bookmarkEnd w:id="565"/>
                            <w:r w:rsidRPr="00136007">
                              <w:rPr>
                                <w:lang w:val="en-GB"/>
                              </w:rPr>
                              <w:t xml:space="preserve">: A </w:t>
                            </w:r>
                            <w:proofErr w:type="spellStart"/>
                            <w:r w:rsidRPr="00136007">
                              <w:rPr>
                                <w:lang w:val="en-GB"/>
                              </w:rPr>
                              <w:t>heatmap</w:t>
                            </w:r>
                            <w:proofErr w:type="spellEnd"/>
                            <w:r w:rsidRPr="00136007">
                              <w:rPr>
                                <w:lang w:val="en-GB"/>
                              </w:rPr>
                              <w:t xml:space="preserve"> giving a visual representation of the mean suction cup adhesive work related to the coordinates in the array.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 o:spid="_x0000_s1033" type="#_x0000_t202" style="position:absolute;left:0;text-align:left;margin-left:74.55pt;margin-top:528.9pt;width:355.7pt;height:3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" stroked="f">
                <v:textbox style="mso-fit-shape-to-text:t" inset="0,0,0,0">
                  <w:txbxContent>
                    <w:p w14:paraId="3A640C87" w14:textId="044710BF" w:rsidR="00087499" w:rsidRPr="00136007" w:rsidRDefault="00087499" w:rsidP="00136007">
                      <w:pPr>
                        <w:pStyle w:val="Caption"/>
                        <w:rPr>
                          <w:noProof/>
                          <w:lang w:val="en-GB"/>
                        </w:rPr>
                      </w:pPr>
                      <w:bookmarkStart w:id="570" w:name="_Ref104977783"/>
                      <w:r w:rsidRPr="00136007">
                        <w:rPr>
                          <w:lang w:val="en-GB"/>
                        </w:rPr>
                        <w:t xml:space="preserve">Figure </w:t>
                      </w:r>
                      <w:r>
                        <w:fldChar w:fldCharType="begin"/>
                      </w:r>
                      <w:r w:rsidRPr="00136007">
                        <w:rPr>
                          <w:lang w:val="en-GB"/>
                        </w:rPr>
                        <w:instrText xml:space="preserve"> SEQ Figure \* ARABIC </w:instrText>
                      </w:r>
                      <w:r>
                        <w:fldChar w:fldCharType="separate"/>
                      </w:r>
                      <w:ins w:id="571" w:author="Hilbert" w:date="2022-06-17T15:55:00Z">
                        <w:r>
                          <w:rPr>
                            <w:noProof/>
                            <w:lang w:val="en-GB"/>
                          </w:rPr>
                          <w:t>8</w:t>
                        </w:r>
                      </w:ins>
                      <w:ins w:id="572" w:author="Berg, Million van den" w:date="2022-06-07T13:01:00Z">
                        <w:del w:id="573" w:author="Hilbert" w:date="2022-06-17T15:55:00Z">
                          <w:r w:rsidDel="00087499">
                            <w:rPr>
                              <w:noProof/>
                              <w:lang w:val="en-GB"/>
                            </w:rPr>
                            <w:delText>8</w:delText>
                          </w:r>
                        </w:del>
                      </w:ins>
                      <w:del w:id="574" w:author="Hilbert" w:date="2022-06-17T15:55:00Z">
                        <w:r w:rsidRPr="00136007" w:rsidDel="00087499">
                          <w:rPr>
                            <w:noProof/>
                            <w:lang w:val="en-GB"/>
                          </w:rPr>
                          <w:delText>7</w:delText>
                        </w:r>
                      </w:del>
                      <w:r>
                        <w:fldChar w:fldCharType="end"/>
                      </w:r>
                      <w:bookmarkEnd w:id="570"/>
                      <w:r w:rsidRPr="00136007">
                        <w:rPr>
                          <w:lang w:val="en-GB"/>
                        </w:rPr>
                        <w:t xml:space="preserve">: A </w:t>
                      </w:r>
                      <w:proofErr w:type="spellStart"/>
                      <w:r w:rsidRPr="00136007">
                        <w:rPr>
                          <w:lang w:val="en-GB"/>
                        </w:rPr>
                        <w:t>heatmap</w:t>
                      </w:r>
                      <w:proofErr w:type="spellEnd"/>
                      <w:r w:rsidRPr="00136007">
                        <w:rPr>
                          <w:lang w:val="en-GB"/>
                        </w:rPr>
                        <w:t xml:space="preserve"> giving a visual representation of the mean suction cup adhesive work related to the coordinates in the array.</w:t>
                      </w:r>
                    </w:p>
                  </w:txbxContent>
                </v:textbox>
                <w10:wrap type="topAndBottom"/>
              </v:shape>
            </w:pict>
          </mc:Fallback>
        </mc:AlternateContent>
      </w:r>
      <w:r w:rsidR="003C6E5A">
        <w:rPr>
          <w:noProof/>
          <w:lang w:val="en-US"/>
        </w:rPr>
        <mc:AlternateContent>
          <mc:Choice Requires="wps">
            <w:drawing>
              <wp:anchor distT="0" distB="0" distL="114300" distR="114300" simplePos="0" relativeHeight="251666432" behindDoc="0" locked="0" layoutInCell="1" allowOverlap="1" wp14:anchorId="44533443" wp14:editId="642FB6C2">
                <wp:simplePos x="0" y="0"/>
                <wp:positionH relativeFrom="column">
                  <wp:posOffset>-346075</wp:posOffset>
                </wp:positionH>
                <wp:positionV relativeFrom="paragraph">
                  <wp:posOffset>2747645</wp:posOffset>
                </wp:positionV>
                <wp:extent cx="3248025" cy="467995"/>
                <wp:effectExtent l="1270" t="0" r="0" b="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467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8B7FF" w14:textId="75A7CC11" w:rsidR="00087499" w:rsidRPr="005864AD" w:rsidRDefault="00087499" w:rsidP="00837AA4">
                            <w:pPr>
                              <w:pStyle w:val="Caption"/>
                              <w:rPr>
                                <w:noProof/>
                                <w:lang w:val="en-US"/>
                              </w:rPr>
                            </w:pPr>
                            <w:bookmarkStart w:id="575" w:name="_Ref104977459"/>
                            <w:r w:rsidRPr="00837AA4">
                              <w:rPr>
                                <w:lang w:val="en-GB"/>
                              </w:rPr>
                              <w:t xml:space="preserve">Figure </w:t>
                            </w:r>
                            <w:r>
                              <w:fldChar w:fldCharType="begin"/>
                            </w:r>
                            <w:r w:rsidRPr="00837AA4">
                              <w:rPr>
                                <w:lang w:val="en-GB"/>
                              </w:rPr>
                              <w:instrText xml:space="preserve"> SEQ Figure \* ARABIC </w:instrText>
                            </w:r>
                            <w:r>
                              <w:fldChar w:fldCharType="separate"/>
                            </w:r>
                            <w:ins w:id="576" w:author="Hilbert" w:date="2022-06-17T15:55:00Z">
                              <w:r>
                                <w:rPr>
                                  <w:noProof/>
                                  <w:lang w:val="en-GB"/>
                                </w:rPr>
                                <w:t>9</w:t>
                              </w:r>
                            </w:ins>
                            <w:ins w:id="577" w:author="Berg, Million van den" w:date="2022-06-07T13:01:00Z">
                              <w:del w:id="578" w:author="Hilbert" w:date="2022-06-17T15:55:00Z">
                                <w:r w:rsidDel="00087499">
                                  <w:rPr>
                                    <w:noProof/>
                                    <w:lang w:val="en-GB"/>
                                  </w:rPr>
                                  <w:delText>9</w:delText>
                                </w:r>
                              </w:del>
                            </w:ins>
                            <w:del w:id="579" w:author="Hilbert" w:date="2022-06-17T15:55:00Z">
                              <w:r w:rsidDel="00087499">
                                <w:rPr>
                                  <w:noProof/>
                                  <w:lang w:val="en-GB"/>
                                </w:rPr>
                                <w:delText>8</w:delText>
                              </w:r>
                            </w:del>
                            <w:r>
                              <w:fldChar w:fldCharType="end"/>
                            </w:r>
                            <w:bookmarkEnd w:id="575"/>
                            <w:r w:rsidRPr="00837AA4">
                              <w:rPr>
                                <w:lang w:val="en-GB"/>
                              </w:rPr>
                              <w:t>: Suction cup measurements 6-36 plotted against time.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 o:spid="_x0000_s1034" type="#_x0000_t202" style="position:absolute;left:0;text-align:left;margin-left:-27.2pt;margin-top:216.35pt;width:255.75pt;height:36.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" stroked="f">
                <v:textbox style="mso-fit-shape-to-text:t" inset="0,0,0,0">
                  <w:txbxContent>
                    <w:p w14:paraId="4708B7FF" w14:textId="75A7CC11" w:rsidR="00087499" w:rsidRPr="005864AD" w:rsidRDefault="00087499" w:rsidP="00837AA4">
                      <w:pPr>
                        <w:pStyle w:val="Caption"/>
                        <w:rPr>
                          <w:noProof/>
                          <w:lang w:val="en-US"/>
                        </w:rPr>
                      </w:pPr>
                      <w:bookmarkStart w:id="580" w:name="_Ref104977459"/>
                      <w:r w:rsidRPr="00837AA4">
                        <w:rPr>
                          <w:lang w:val="en-GB"/>
                        </w:rPr>
                        <w:t xml:space="preserve">Figure </w:t>
                      </w:r>
                      <w:r>
                        <w:fldChar w:fldCharType="begin"/>
                      </w:r>
                      <w:r w:rsidRPr="00837AA4">
                        <w:rPr>
                          <w:lang w:val="en-GB"/>
                        </w:rPr>
                        <w:instrText xml:space="preserve"> SEQ Figure \* ARABIC </w:instrText>
                      </w:r>
                      <w:r>
                        <w:fldChar w:fldCharType="separate"/>
                      </w:r>
                      <w:ins w:id="581" w:author="Hilbert" w:date="2022-06-17T15:55:00Z">
                        <w:r>
                          <w:rPr>
                            <w:noProof/>
                            <w:lang w:val="en-GB"/>
                          </w:rPr>
                          <w:t>9</w:t>
                        </w:r>
                      </w:ins>
                      <w:ins w:id="582" w:author="Berg, Million van den" w:date="2022-06-07T13:01:00Z">
                        <w:del w:id="583" w:author="Hilbert" w:date="2022-06-17T15:55:00Z">
                          <w:r w:rsidDel="00087499">
                            <w:rPr>
                              <w:noProof/>
                              <w:lang w:val="en-GB"/>
                            </w:rPr>
                            <w:delText>9</w:delText>
                          </w:r>
                        </w:del>
                      </w:ins>
                      <w:del w:id="584" w:author="Hilbert" w:date="2022-06-17T15:55:00Z">
                        <w:r w:rsidDel="00087499">
                          <w:rPr>
                            <w:noProof/>
                            <w:lang w:val="en-GB"/>
                          </w:rPr>
                          <w:delText>8</w:delText>
                        </w:r>
                      </w:del>
                      <w:r>
                        <w:fldChar w:fldCharType="end"/>
                      </w:r>
                      <w:bookmarkEnd w:id="580"/>
                      <w:r w:rsidRPr="00837AA4">
                        <w:rPr>
                          <w:lang w:val="en-GB"/>
                        </w:rPr>
                        <w:t>: Suction cup measurements 6-36 plotted against time.</w:t>
                      </w:r>
                    </w:p>
                  </w:txbxContent>
                </v:textbox>
                <w10:wrap type="square"/>
              </v:shape>
            </w:pict>
          </mc:Fallback>
        </mc:AlternateContent>
      </w:r>
      <w:ins w:id="585" w:author="Berg, Million van den" w:date="2022-06-03T14:59:00Z">
        <w:r w:rsidR="00CD4FC2" w:rsidRPr="00CD4FC2">
          <w:rPr>
            <w:noProof/>
            <w:lang w:val="en-US"/>
          </w:rPr>
          <w:drawing>
            <wp:anchor distT="0" distB="0" distL="114300" distR="114300" simplePos="0" relativeHeight="251717120" behindDoc="0" locked="0" layoutInCell="1" allowOverlap="1" wp14:anchorId="3F662851" wp14:editId="1D957C09">
              <wp:simplePos x="0" y="0"/>
              <wp:positionH relativeFrom="column">
                <wp:posOffset>-379730</wp:posOffset>
              </wp:positionH>
              <wp:positionV relativeFrom="paragraph">
                <wp:posOffset>245745</wp:posOffset>
              </wp:positionV>
              <wp:extent cx="3268980" cy="2450465"/>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8980" cy="2450465"/>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586" w:author="Berg, Million van den" w:date="2022-06-03T14:57:00Z">
        <w:r w:rsidR="00CD4FC2" w:rsidRPr="00CD4FC2">
          <w:rPr>
            <w:noProof/>
            <w:lang w:val="en-US"/>
          </w:rPr>
          <w:drawing>
            <wp:anchor distT="0" distB="0" distL="114300" distR="114300" simplePos="0" relativeHeight="251705856" behindDoc="0" locked="0" layoutInCell="1" allowOverlap="1" wp14:anchorId="2FDB316B" wp14:editId="0AC42650">
              <wp:simplePos x="0" y="0"/>
              <wp:positionH relativeFrom="column">
                <wp:posOffset>3009265</wp:posOffset>
              </wp:positionH>
              <wp:positionV relativeFrom="paragraph">
                <wp:posOffset>267970</wp:posOffset>
              </wp:positionV>
              <wp:extent cx="3257550" cy="2441575"/>
              <wp:effectExtent l="0" t="0" r="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7550" cy="2441575"/>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587" w:author="Berg, Million van den" w:date="2022-06-03T14:41:00Z">
        <w:r w:rsidR="009F7B5E" w:rsidRPr="003A743A" w:rsidDel="009F7B5E">
          <w:rPr>
            <w:noProof/>
            <w:lang w:val="en-US"/>
          </w:rPr>
          <w:drawing>
            <wp:anchor distT="0" distB="0" distL="114300" distR="114300" simplePos="0" relativeHeight="251672064" behindDoc="0" locked="0" layoutInCell="1" allowOverlap="1" wp14:anchorId="44566B79" wp14:editId="21FE71A7">
              <wp:simplePos x="0" y="0"/>
              <wp:positionH relativeFrom="column">
                <wp:posOffset>626745</wp:posOffset>
              </wp:positionH>
              <wp:positionV relativeFrom="paragraph">
                <wp:posOffset>3374390</wp:posOffset>
              </wp:positionV>
              <wp:extent cx="4517390" cy="3384550"/>
              <wp:effectExtent l="0" t="0" r="0" b="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7390" cy="3384550"/>
                      </a:xfrm>
                      <a:prstGeom prst="rect">
                        <a:avLst/>
                      </a:prstGeom>
                      <a:noFill/>
                      <a:ln>
                        <a:noFill/>
                      </a:ln>
                    </pic:spPr>
                  </pic:pic>
                </a:graphicData>
              </a:graphic>
            </wp:anchor>
          </w:drawing>
        </w:r>
      </w:del>
      <w:del w:id="588" w:author="Berg, Million van den" w:date="2022-06-03T15:00:00Z">
        <w:r w:rsidR="000E5856" w:rsidRPr="0087759F" w:rsidDel="00CD4FC2">
          <w:rPr>
            <w:noProof/>
            <w:lang w:val="en-US"/>
          </w:rPr>
          <w:drawing>
            <wp:anchor distT="0" distB="0" distL="114300" distR="114300" simplePos="0" relativeHeight="251642368" behindDoc="0" locked="0" layoutInCell="1" allowOverlap="1" wp14:anchorId="0566403D" wp14:editId="395ADC0D">
              <wp:simplePos x="0" y="0"/>
              <wp:positionH relativeFrom="column">
                <wp:posOffset>-346464</wp:posOffset>
              </wp:positionH>
              <wp:positionV relativeFrom="paragraph">
                <wp:posOffset>234868</wp:posOffset>
              </wp:positionV>
              <wp:extent cx="3248025" cy="2433320"/>
              <wp:effectExtent l="0" t="0" r="0" b="0"/>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3C6E5A">
        <w:rPr>
          <w:noProof/>
          <w:lang w:val="en-US"/>
        </w:rPr>
        <mc:AlternateContent>
          <mc:Choice Requires="wps">
            <w:drawing>
              <wp:anchor distT="0" distB="0" distL="114300" distR="114300" simplePos="0" relativeHeight="251667456" behindDoc="0" locked="0" layoutInCell="1" allowOverlap="1" wp14:anchorId="379B8657" wp14:editId="6743DD05">
                <wp:simplePos x="0" y="0"/>
                <wp:positionH relativeFrom="column">
                  <wp:posOffset>2995295</wp:posOffset>
                </wp:positionH>
                <wp:positionV relativeFrom="paragraph">
                  <wp:posOffset>2762885</wp:posOffset>
                </wp:positionV>
                <wp:extent cx="3281045" cy="808990"/>
                <wp:effectExtent l="0" t="0" r="0" b="0"/>
                <wp:wrapSquare wrapText="bothSides"/>
                <wp:docPr id="1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045" cy="808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7D88FA" w14:textId="3564EA35" w:rsidR="00087499" w:rsidRPr="00837AA4" w:rsidRDefault="00087499" w:rsidP="00837AA4">
                            <w:pPr>
                              <w:pStyle w:val="Caption"/>
                              <w:rPr>
                                <w:noProof/>
                                <w:lang w:val="en-GB"/>
                              </w:rPr>
                            </w:pPr>
                            <w:bookmarkStart w:id="589" w:name="_Ref104977316"/>
                            <w:r w:rsidRPr="00837AA4">
                              <w:rPr>
                                <w:lang w:val="en-GB"/>
                              </w:rPr>
                              <w:t xml:space="preserve">Figure </w:t>
                            </w:r>
                            <w:r>
                              <w:fldChar w:fldCharType="begin"/>
                            </w:r>
                            <w:r w:rsidRPr="00837AA4">
                              <w:rPr>
                                <w:lang w:val="en-GB"/>
                              </w:rPr>
                              <w:instrText xml:space="preserve"> SEQ Figure \* ARABIC </w:instrText>
                            </w:r>
                            <w:r>
                              <w:fldChar w:fldCharType="separate"/>
                            </w:r>
                            <w:ins w:id="590" w:author="Hilbert" w:date="2022-06-17T15:55:00Z">
                              <w:r>
                                <w:rPr>
                                  <w:noProof/>
                                  <w:lang w:val="en-GB"/>
                                </w:rPr>
                                <w:t>10</w:t>
                              </w:r>
                            </w:ins>
                            <w:ins w:id="591" w:author="Berg, Million van den" w:date="2022-06-07T13:01:00Z">
                              <w:del w:id="592" w:author="Hilbert" w:date="2022-06-17T15:55:00Z">
                                <w:r w:rsidDel="00087499">
                                  <w:rPr>
                                    <w:noProof/>
                                    <w:lang w:val="en-GB"/>
                                  </w:rPr>
                                  <w:delText>10</w:delText>
                                </w:r>
                              </w:del>
                            </w:ins>
                            <w:del w:id="593" w:author="Hilbert" w:date="2022-06-17T15:55:00Z">
                              <w:r w:rsidDel="00087499">
                                <w:rPr>
                                  <w:noProof/>
                                  <w:lang w:val="en-GB"/>
                                </w:rPr>
                                <w:delText>9</w:delText>
                              </w:r>
                            </w:del>
                            <w:r>
                              <w:fldChar w:fldCharType="end"/>
                            </w:r>
                            <w:bookmarkEnd w:id="589"/>
                            <w:r w:rsidRPr="00837AA4">
                              <w:rPr>
                                <w:lang w:val="en-GB"/>
                              </w:rPr>
                              <w:t xml:space="preserve">: The calculated mean and error for suction cup measurements 6-36 in the following order: 1B, 1C, 1D, 2B, 2C, 2D, 3B, 3C, 3D, 3E, 4B, 4C, 4D, </w:t>
                            </w:r>
                            <w:ins w:id="594" w:author="Berg, Million van den" w:date="2022-06-03T15:04:00Z">
                              <w:r>
                                <w:rPr>
                                  <w:lang w:val="en-GB"/>
                                </w:rPr>
                                <w:t xml:space="preserve">5B, </w:t>
                              </w:r>
                            </w:ins>
                            <w:r w:rsidRPr="00837AA4">
                              <w:rPr>
                                <w:lang w:val="en-GB"/>
                              </w:rPr>
                              <w:t xml:space="preserve">5C, 5D, </w:t>
                            </w:r>
                            <w:ins w:id="595" w:author="Berg, Million van den" w:date="2022-06-03T15:05:00Z">
                              <w:r>
                                <w:rPr>
                                  <w:lang w:val="en-GB"/>
                                </w:rPr>
                                <w:t>6B</w:t>
                              </w:r>
                            </w:ins>
                            <w:ins w:id="596" w:author="Berg, Million van den" w:date="2022-06-03T15:04:00Z">
                              <w:r>
                                <w:rPr>
                                  <w:lang w:val="en-GB"/>
                                </w:rPr>
                                <w:t xml:space="preserve">, </w:t>
                              </w:r>
                            </w:ins>
                            <w:r w:rsidRPr="00837AA4">
                              <w:rPr>
                                <w:lang w:val="en-GB"/>
                              </w:rPr>
                              <w:t>6C, 6D.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 o:spid="_x0000_s1035" type="#_x0000_t202" style="position:absolute;left:0;text-align:left;margin-left:235.85pt;margin-top:217.55pt;width:258.35pt;height:6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" stroked="f">
                <v:textbox style="mso-fit-shape-to-text:t" inset="0,0,0,0">
                  <w:txbxContent>
                    <w:p w14:paraId="647D88FA" w14:textId="3564EA35" w:rsidR="00087499" w:rsidRPr="00837AA4" w:rsidRDefault="00087499" w:rsidP="00837AA4">
                      <w:pPr>
                        <w:pStyle w:val="Caption"/>
                        <w:rPr>
                          <w:noProof/>
                          <w:lang w:val="en-GB"/>
                        </w:rPr>
                      </w:pPr>
                      <w:bookmarkStart w:id="597" w:name="_Ref104977316"/>
                      <w:r w:rsidRPr="00837AA4">
                        <w:rPr>
                          <w:lang w:val="en-GB"/>
                        </w:rPr>
                        <w:t xml:space="preserve">Figure </w:t>
                      </w:r>
                      <w:r>
                        <w:fldChar w:fldCharType="begin"/>
                      </w:r>
                      <w:r w:rsidRPr="00837AA4">
                        <w:rPr>
                          <w:lang w:val="en-GB"/>
                        </w:rPr>
                        <w:instrText xml:space="preserve"> SEQ Figure \* ARABIC </w:instrText>
                      </w:r>
                      <w:r>
                        <w:fldChar w:fldCharType="separate"/>
                      </w:r>
                      <w:ins w:id="598" w:author="Hilbert" w:date="2022-06-17T15:55:00Z">
                        <w:r>
                          <w:rPr>
                            <w:noProof/>
                            <w:lang w:val="en-GB"/>
                          </w:rPr>
                          <w:t>10</w:t>
                        </w:r>
                      </w:ins>
                      <w:ins w:id="599" w:author="Berg, Million van den" w:date="2022-06-07T13:01:00Z">
                        <w:del w:id="600" w:author="Hilbert" w:date="2022-06-17T15:55:00Z">
                          <w:r w:rsidDel="00087499">
                            <w:rPr>
                              <w:noProof/>
                              <w:lang w:val="en-GB"/>
                            </w:rPr>
                            <w:delText>10</w:delText>
                          </w:r>
                        </w:del>
                      </w:ins>
                      <w:del w:id="601" w:author="Hilbert" w:date="2022-06-17T15:55:00Z">
                        <w:r w:rsidDel="00087499">
                          <w:rPr>
                            <w:noProof/>
                            <w:lang w:val="en-GB"/>
                          </w:rPr>
                          <w:delText>9</w:delText>
                        </w:r>
                      </w:del>
                      <w:r>
                        <w:fldChar w:fldCharType="end"/>
                      </w:r>
                      <w:bookmarkEnd w:id="597"/>
                      <w:r w:rsidRPr="00837AA4">
                        <w:rPr>
                          <w:lang w:val="en-GB"/>
                        </w:rPr>
                        <w:t xml:space="preserve">: The calculated mean and error for suction cup measurements 6-36 in the following order: 1B, 1C, 1D, 2B, 2C, 2D, 3B, 3C, 3D, 3E, 4B, 4C, 4D, </w:t>
                      </w:r>
                      <w:ins w:id="602" w:author="Berg, Million van den" w:date="2022-06-03T15:04:00Z">
                        <w:r>
                          <w:rPr>
                            <w:lang w:val="en-GB"/>
                          </w:rPr>
                          <w:t xml:space="preserve">5B, </w:t>
                        </w:r>
                      </w:ins>
                      <w:r w:rsidRPr="00837AA4">
                        <w:rPr>
                          <w:lang w:val="en-GB"/>
                        </w:rPr>
                        <w:t xml:space="preserve">5C, 5D, </w:t>
                      </w:r>
                      <w:ins w:id="603" w:author="Berg, Million van den" w:date="2022-06-03T15:05:00Z">
                        <w:r>
                          <w:rPr>
                            <w:lang w:val="en-GB"/>
                          </w:rPr>
                          <w:t>6B</w:t>
                        </w:r>
                      </w:ins>
                      <w:ins w:id="604" w:author="Berg, Million van den" w:date="2022-06-03T15:04:00Z">
                        <w:r>
                          <w:rPr>
                            <w:lang w:val="en-GB"/>
                          </w:rPr>
                          <w:t xml:space="preserve">, </w:t>
                        </w:r>
                      </w:ins>
                      <w:r w:rsidRPr="00837AA4">
                        <w:rPr>
                          <w:lang w:val="en-GB"/>
                        </w:rPr>
                        <w:t>6C, 6D.</w:t>
                      </w:r>
                    </w:p>
                  </w:txbxContent>
                </v:textbox>
                <w10:wrap type="square"/>
              </v:shape>
            </w:pict>
          </mc:Fallback>
        </mc:AlternateContent>
      </w:r>
      <w:del w:id="605" w:author="Berg, Million van den" w:date="2022-06-03T14:58:00Z">
        <w:r w:rsidR="000E5856" w:rsidRPr="0087759F" w:rsidDel="00CD4FC2">
          <w:rPr>
            <w:noProof/>
            <w:lang w:val="en-US"/>
          </w:rPr>
          <w:drawing>
            <wp:anchor distT="0" distB="0" distL="114300" distR="114300" simplePos="0" relativeHeight="251619840" behindDoc="0" locked="0" layoutInCell="1" allowOverlap="1" wp14:anchorId="3A2EFFBE" wp14:editId="6DB8A407">
              <wp:simplePos x="0" y="0"/>
              <wp:positionH relativeFrom="column">
                <wp:posOffset>2995869</wp:posOffset>
              </wp:positionH>
              <wp:positionV relativeFrom="paragraph">
                <wp:posOffset>247076</wp:posOffset>
              </wp:positionV>
              <wp:extent cx="3281045" cy="2458720"/>
              <wp:effectExtent l="0" t="0" r="0"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1045" cy="245872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526C1978" w14:textId="741DAC4B" w:rsidR="003A743A" w:rsidRDefault="003A743A" w:rsidP="000B6989">
      <w:pPr>
        <w:jc w:val="both"/>
        <w:rPr>
          <w:lang w:val="en-US"/>
        </w:rPr>
      </w:pPr>
    </w:p>
    <w:p w14:paraId="1F623F7D" w14:textId="3BB5FC09" w:rsidR="004E4F09" w:rsidRPr="000B6989" w:rsidRDefault="00253C3B" w:rsidP="000B6989">
      <w:pPr>
        <w:jc w:val="both"/>
        <w:rPr>
          <w:rFonts w:asciiTheme="majorHAnsi" w:eastAsiaTheme="majorEastAsia" w:hAnsiTheme="majorHAnsi" w:cstheme="majorBidi"/>
          <w:color w:val="2E74B5" w:themeColor="accent1" w:themeShade="BF"/>
          <w:sz w:val="26"/>
          <w:szCs w:val="26"/>
          <w:lang w:val="en-US"/>
        </w:rPr>
      </w:pPr>
      <w:r>
        <w:rPr>
          <w:lang w:val="en-US"/>
        </w:rPr>
        <w:br w:type="page"/>
      </w:r>
    </w:p>
    <w:p w14:paraId="4F57CAFE" w14:textId="72599E3F" w:rsidR="00F4651F" w:rsidRPr="00247099" w:rsidDel="00316464" w:rsidRDefault="00F4651F" w:rsidP="00F34BE8">
      <w:pPr>
        <w:pStyle w:val="Heading1"/>
        <w:rPr>
          <w:ins w:id="606" w:author="Hilbert" w:date="2022-06-02T12:02:00Z"/>
          <w:del w:id="607" w:author="Berg, Million van den" w:date="2022-06-03T18:39:00Z"/>
          <w:rPrChange w:id="608" w:author="Berg, Million van den" w:date="2022-06-07T13:10:00Z">
            <w:rPr>
              <w:ins w:id="609" w:author="Hilbert" w:date="2022-06-02T12:02:00Z"/>
              <w:del w:id="610" w:author="Berg, Million van den" w:date="2022-06-03T18:39:00Z"/>
              <w:lang w:val="en-GB"/>
            </w:rPr>
          </w:rPrChange>
        </w:rPr>
      </w:pPr>
      <w:bookmarkStart w:id="611" w:name="_Toc104985711"/>
      <w:proofErr w:type="spellStart"/>
      <w:r w:rsidRPr="00247099">
        <w:rPr>
          <w:rPrChange w:id="612" w:author="Berg, Million van den" w:date="2022-06-07T13:10:00Z">
            <w:rPr>
              <w:lang w:val="en-GB"/>
            </w:rPr>
          </w:rPrChange>
        </w:rPr>
        <w:lastRenderedPageBreak/>
        <w:t>Discussion</w:t>
      </w:r>
      <w:bookmarkEnd w:id="611"/>
      <w:proofErr w:type="spellEnd"/>
    </w:p>
    <w:p w14:paraId="4E791CB8" w14:textId="77777777" w:rsidR="00EF5631" w:rsidRPr="001D5BB9" w:rsidRDefault="00EF5631" w:rsidP="00247099">
      <w:pPr>
        <w:pStyle w:val="Heading1"/>
        <w:rPr>
          <w:lang w:val="en-GB"/>
        </w:rPr>
      </w:pPr>
    </w:p>
    <w:p w14:paraId="7318D836" w14:textId="18D6A5C4" w:rsidR="00AF45B3" w:rsidRPr="00AF45B3" w:rsidRDefault="00AF45B3" w:rsidP="00AF45B3">
      <w:pPr>
        <w:pStyle w:val="Heading2"/>
        <w:rPr>
          <w:vertAlign w:val="subscript"/>
          <w:lang w:val="en-GB"/>
        </w:rPr>
      </w:pPr>
      <w:bookmarkStart w:id="613" w:name="_Toc104985712"/>
      <w:r>
        <w:rPr>
          <w:lang w:val="en-GB"/>
        </w:rPr>
        <w:t>Mean suction cup adhesion from array</w:t>
      </w:r>
      <w:bookmarkEnd w:id="613"/>
    </w:p>
    <w:p w14:paraId="3DE9890D" w14:textId="7311AD6F" w:rsidR="006C6C6B" w:rsidRDefault="00F3189A" w:rsidP="00F3189A">
      <w:pPr>
        <w:jc w:val="both"/>
        <w:rPr>
          <w:lang w:val="en-GB"/>
        </w:rPr>
      </w:pPr>
      <w:r>
        <w:rPr>
          <w:lang w:val="en-GB"/>
        </w:rPr>
        <w:t xml:space="preserve">A simple estimate for the mean of </w:t>
      </w:r>
      <w:proofErr w:type="spellStart"/>
      <w:r>
        <w:rPr>
          <w:lang w:val="en-GB"/>
        </w:rPr>
        <w:t>W</w:t>
      </w:r>
      <w:r>
        <w:rPr>
          <w:vertAlign w:val="subscript"/>
          <w:lang w:val="en-GB"/>
        </w:rPr>
        <w:t>adh</w:t>
      </w:r>
      <w:proofErr w:type="spellEnd"/>
      <w:r>
        <w:rPr>
          <w:vertAlign w:val="subscript"/>
          <w:lang w:val="en-GB"/>
        </w:rPr>
        <w:t>, single</w:t>
      </w:r>
      <w:r>
        <w:rPr>
          <w:lang w:val="en-GB"/>
        </w:rPr>
        <w:t xml:space="preserve"> would be</w:t>
      </w:r>
      <w:r w:rsidR="006C6C6B">
        <w:rPr>
          <w:lang w:val="en-GB"/>
        </w:rPr>
        <w:t>:</w:t>
      </w:r>
    </w:p>
    <w:bookmarkStart w:id="614" w:name="_Hlk103694183"/>
    <w:p w14:paraId="5DE7A305" w14:textId="50C8BA45" w:rsidR="006C6C6B" w:rsidRDefault="00087499" w:rsidP="006C6C6B">
      <w:pPr>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vertAlign w:val="subscript"/>
                  <w:lang w:val="en-GB"/>
                </w:rPr>
                <m:t>adh, single</m:t>
              </m:r>
            </m:sub>
          </m:sSub>
          <m:r>
            <w:rPr>
              <w:rFonts w:ascii="Cambria Math" w:hAnsi="Cambria Math"/>
              <w:lang w:val="en-GB"/>
            </w:rPr>
            <m:t xml:space="preserve"> =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adh,  array</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suction cups</m:t>
                  </m:r>
                </m:sub>
              </m:sSub>
            </m:den>
          </m:f>
        </m:oMath>
      </m:oMathPara>
      <w:bookmarkEnd w:id="614"/>
    </w:p>
    <w:p w14:paraId="67AF4C0B" w14:textId="62AD62F2" w:rsidR="006C6C6B" w:rsidRDefault="00212867" w:rsidP="006C6C6B">
      <w:pPr>
        <w:jc w:val="both"/>
        <w:rPr>
          <w:lang w:val="en-GB"/>
        </w:rPr>
      </w:pPr>
      <w:r>
        <w:rPr>
          <w:lang w:val="en-GB"/>
        </w:rPr>
        <w:t>However</w:t>
      </w:r>
      <w:ins w:id="615" w:author="Hilbert" w:date="2022-06-02T12:03:00Z">
        <w:r w:rsidR="00EF5631">
          <w:rPr>
            <w:lang w:val="en-GB"/>
          </w:rPr>
          <w:t>,</w:t>
        </w:r>
      </w:ins>
      <w:r>
        <w:rPr>
          <w:lang w:val="en-GB"/>
        </w:rPr>
        <w:t xml:space="preserve"> there is quite an observable spread in the plot with the suction cup means (</w:t>
      </w:r>
      <w:r w:rsidR="00136007">
        <w:rPr>
          <w:lang w:val="en-GB"/>
        </w:rPr>
        <w:fldChar w:fldCharType="begin"/>
      </w:r>
      <w:r w:rsidR="00136007">
        <w:rPr>
          <w:lang w:val="en-GB"/>
        </w:rPr>
        <w:instrText xml:space="preserve"> REF _Ref104977316 \h </w:instrText>
      </w:r>
      <w:r w:rsidR="00136007">
        <w:rPr>
          <w:lang w:val="en-GB"/>
        </w:rPr>
      </w:r>
      <w:r w:rsidR="00136007">
        <w:rPr>
          <w:lang w:val="en-GB"/>
        </w:rPr>
        <w:fldChar w:fldCharType="separate"/>
      </w:r>
      <w:ins w:id="616" w:author="Hilbert" w:date="2022-06-17T15:55:00Z">
        <w:r w:rsidR="00087499" w:rsidRPr="00837AA4">
          <w:rPr>
            <w:lang w:val="en-GB"/>
          </w:rPr>
          <w:t xml:space="preserve">Figure </w:t>
        </w:r>
        <w:r w:rsidR="00087499">
          <w:rPr>
            <w:noProof/>
            <w:lang w:val="en-GB"/>
          </w:rPr>
          <w:t>10</w:t>
        </w:r>
      </w:ins>
      <w:del w:id="617" w:author="Hilbert" w:date="2022-06-17T15:55:00Z">
        <w:r w:rsidR="007735FD" w:rsidRPr="00837AA4" w:rsidDel="00087499">
          <w:rPr>
            <w:lang w:val="en-GB"/>
          </w:rPr>
          <w:delText xml:space="preserve">Figure </w:delText>
        </w:r>
        <w:r w:rsidR="007735FD" w:rsidDel="00087499">
          <w:rPr>
            <w:noProof/>
            <w:lang w:val="en-GB"/>
          </w:rPr>
          <w:delText>9</w:delText>
        </w:r>
      </w:del>
      <w:r w:rsidR="00136007">
        <w:rPr>
          <w:lang w:val="en-GB"/>
        </w:rPr>
        <w:fldChar w:fldCharType="end"/>
      </w:r>
      <w:r>
        <w:rPr>
          <w:lang w:val="en-GB"/>
        </w:rPr>
        <w:t xml:space="preserve">). </w:t>
      </w:r>
      <w:del w:id="618" w:author="Hilbert" w:date="2022-06-02T12:03:00Z">
        <w:r w:rsidR="00CE7D61" w:rsidDel="00EF5631">
          <w:rPr>
            <w:lang w:val="en-GB"/>
          </w:rPr>
          <w:delText>It could be said from the data that it seems like th</w:delText>
        </w:r>
      </w:del>
      <w:del w:id="619" w:author="Hilbert" w:date="2022-06-02T12:05:00Z">
        <w:r w:rsidR="00CE7D61" w:rsidDel="007558D7">
          <w:rPr>
            <w:lang w:val="en-GB"/>
          </w:rPr>
          <w:delText xml:space="preserve">e mean calculated from the array is a mean for the separate suction cups. </w:delText>
        </w:r>
      </w:del>
      <w:r w:rsidR="00CE7D61">
        <w:rPr>
          <w:lang w:val="en-GB"/>
        </w:rPr>
        <w:t xml:space="preserve">The problem </w:t>
      </w:r>
      <w:del w:id="620" w:author="Hilbert" w:date="2022-06-02T12:05:00Z">
        <w:r w:rsidR="00CE7D61" w:rsidDel="007558D7">
          <w:rPr>
            <w:lang w:val="en-GB"/>
          </w:rPr>
          <w:delText>in this assumption</w:delText>
        </w:r>
      </w:del>
      <w:ins w:id="621" w:author="Hilbert" w:date="2022-06-02T12:05:00Z">
        <w:r w:rsidR="007558D7">
          <w:rPr>
            <w:lang w:val="en-GB"/>
          </w:rPr>
          <w:t>with this estimate</w:t>
        </w:r>
      </w:ins>
      <w:r w:rsidR="00CE7D61">
        <w:rPr>
          <w:lang w:val="en-GB"/>
        </w:rPr>
        <w:t xml:space="preserve"> </w:t>
      </w:r>
      <w:del w:id="622" w:author="Hilbert" w:date="2022-06-02T12:05:00Z">
        <w:r w:rsidR="00CE7D61" w:rsidDel="007558D7">
          <w:rPr>
            <w:lang w:val="en-GB"/>
          </w:rPr>
          <w:delText>would be that there</w:delText>
        </w:r>
      </w:del>
      <w:ins w:id="623" w:author="Hilbert" w:date="2022-06-02T12:05:00Z">
        <w:r w:rsidR="007558D7">
          <w:rPr>
            <w:lang w:val="en-GB"/>
          </w:rPr>
          <w:t>is that there</w:t>
        </w:r>
      </w:ins>
      <w:r w:rsidR="00CE7D61">
        <w:rPr>
          <w:lang w:val="en-GB"/>
        </w:rPr>
        <w:t xml:space="preserve"> is a difference in preload for the experiments. </w:t>
      </w:r>
      <w:r w:rsidR="006B0C4E">
        <w:rPr>
          <w:lang w:val="en-GB"/>
        </w:rPr>
        <w:t>The single suction cups were compressed into the background matrix w</w:t>
      </w:r>
      <w:r w:rsidR="00CE7D61">
        <w:rPr>
          <w:lang w:val="en-GB"/>
        </w:rPr>
        <w:t xml:space="preserve">hen </w:t>
      </w:r>
    </w:p>
    <w:p w14:paraId="530F2146" w14:textId="6E37A484" w:rsidR="006C6C6B" w:rsidRDefault="00087499" w:rsidP="006C6C6B">
      <w:pPr>
        <w:jc w:val="both"/>
        <w:rPr>
          <w:rFonts w:eastAsiaTheme="minorEastAsia"/>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preload,  single</m:t>
              </m:r>
            </m:sub>
          </m:sSub>
          <m:r>
            <w:rPr>
              <w:rFonts w:ascii="Cambria Math" w:hAnsi="Cambria Math"/>
              <w:lang w:val="en-GB"/>
            </w:rPr>
            <m:t xml:space="preserve"> =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preload, array</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suction cups</m:t>
                  </m:r>
                </m:sub>
              </m:sSub>
            </m:den>
          </m:f>
        </m:oMath>
      </m:oMathPara>
    </w:p>
    <w:p w14:paraId="4E765939" w14:textId="683CE40D" w:rsidR="00AF45B3" w:rsidRPr="006B0C4E" w:rsidRDefault="00CE7D61" w:rsidP="00F3189A">
      <w:pPr>
        <w:jc w:val="both"/>
        <w:rPr>
          <w:lang w:val="en-GB"/>
        </w:rPr>
      </w:pPr>
      <w:r>
        <w:rPr>
          <w:rFonts w:eastAsiaTheme="minorEastAsia"/>
          <w:lang w:val="en-GB"/>
        </w:rPr>
        <w:t>was applied</w:t>
      </w:r>
      <w:r w:rsidR="00F270B8">
        <w:rPr>
          <w:rFonts w:eastAsiaTheme="minorEastAsia"/>
          <w:lang w:val="en-GB"/>
        </w:rPr>
        <w:t>,</w:t>
      </w:r>
      <w:r w:rsidR="006B0C4E">
        <w:rPr>
          <w:rFonts w:eastAsiaTheme="minorEastAsia"/>
          <w:lang w:val="en-GB"/>
        </w:rPr>
        <w:t xml:space="preserve"> </w:t>
      </w:r>
      <w:r w:rsidR="00F270B8">
        <w:rPr>
          <w:rFonts w:eastAsiaTheme="minorEastAsia"/>
          <w:lang w:val="en-GB"/>
        </w:rPr>
        <w:t xml:space="preserve">indicating </w:t>
      </w:r>
      <w:r w:rsidR="006B0C4E">
        <w:rPr>
          <w:rFonts w:eastAsiaTheme="minorEastAsia"/>
          <w:lang w:val="en-GB"/>
        </w:rPr>
        <w:t xml:space="preserve">that there are more factors to the relation between preload and adhesion. </w:t>
      </w:r>
      <w:r w:rsidR="00F270B8">
        <w:rPr>
          <w:rFonts w:eastAsiaTheme="minorEastAsia"/>
          <w:lang w:val="en-GB"/>
        </w:rPr>
        <w:t>It</w:t>
      </w:r>
      <w:r w:rsidR="006B0C4E">
        <w:rPr>
          <w:rFonts w:eastAsiaTheme="minorEastAsia"/>
          <w:lang w:val="en-GB"/>
        </w:rPr>
        <w:t xml:space="preserve"> could be caused by compression of the entire system versus compressi</w:t>
      </w:r>
      <w:r w:rsidR="00F270B8">
        <w:rPr>
          <w:rFonts w:eastAsiaTheme="minorEastAsia"/>
          <w:lang w:val="en-GB"/>
        </w:rPr>
        <w:t>ng</w:t>
      </w:r>
      <w:r w:rsidR="006B0C4E">
        <w:rPr>
          <w:rFonts w:eastAsiaTheme="minorEastAsia"/>
          <w:lang w:val="en-GB"/>
        </w:rPr>
        <w:t xml:space="preserve"> the area around a single suction cup. </w:t>
      </w:r>
      <w:r w:rsidR="002253D5">
        <w:rPr>
          <w:rFonts w:eastAsiaTheme="minorEastAsia"/>
          <w:lang w:val="en-GB"/>
        </w:rPr>
        <w:t>It</w:t>
      </w:r>
      <w:r w:rsidR="006B0C4E">
        <w:rPr>
          <w:rFonts w:eastAsiaTheme="minorEastAsia"/>
          <w:lang w:val="en-GB"/>
        </w:rPr>
        <w:t xml:space="preserve"> is not realistic to </w:t>
      </w:r>
      <w:r w:rsidR="002253D5">
        <w:rPr>
          <w:rFonts w:eastAsiaTheme="minorEastAsia"/>
          <w:lang w:val="en-GB"/>
        </w:rPr>
        <w:t>relate</w:t>
      </w:r>
      <w:r w:rsidR="006B0C4E">
        <w:rPr>
          <w:rFonts w:eastAsiaTheme="minorEastAsia"/>
          <w:lang w:val="en-GB"/>
        </w:rPr>
        <w:t xml:space="preserve"> the mean of </w:t>
      </w:r>
      <w:proofErr w:type="spellStart"/>
      <w:r w:rsidR="006B0C4E">
        <w:rPr>
          <w:lang w:val="en-GB"/>
        </w:rPr>
        <w:t>W</w:t>
      </w:r>
      <w:r w:rsidR="006B0C4E">
        <w:rPr>
          <w:vertAlign w:val="subscript"/>
          <w:lang w:val="en-GB"/>
        </w:rPr>
        <w:t>adh</w:t>
      </w:r>
      <w:proofErr w:type="spellEnd"/>
      <w:r w:rsidR="006B0C4E">
        <w:rPr>
          <w:vertAlign w:val="subscript"/>
          <w:lang w:val="en-GB"/>
        </w:rPr>
        <w:t>, single</w:t>
      </w:r>
      <w:r w:rsidR="006B0C4E">
        <w:rPr>
          <w:lang w:val="en-GB"/>
        </w:rPr>
        <w:t xml:space="preserve"> </w:t>
      </w:r>
      <w:r w:rsidR="002253D5">
        <w:rPr>
          <w:lang w:val="en-GB"/>
        </w:rPr>
        <w:t>to</w:t>
      </w:r>
      <w:r w:rsidR="006B0C4E">
        <w:rPr>
          <w:lang w:val="en-GB"/>
        </w:rPr>
        <w:t xml:space="preserve"> </w:t>
      </w:r>
      <w:proofErr w:type="spellStart"/>
      <w:r w:rsidR="006B0C4E">
        <w:rPr>
          <w:lang w:val="en-GB"/>
        </w:rPr>
        <w:t>W</w:t>
      </w:r>
      <w:r w:rsidR="006B0C4E">
        <w:rPr>
          <w:vertAlign w:val="subscript"/>
          <w:lang w:val="en-GB"/>
        </w:rPr>
        <w:t>adh</w:t>
      </w:r>
      <w:proofErr w:type="spellEnd"/>
      <w:r w:rsidR="006B0C4E">
        <w:rPr>
          <w:vertAlign w:val="subscript"/>
          <w:lang w:val="en-GB"/>
        </w:rPr>
        <w:t>, array</w:t>
      </w:r>
      <w:r w:rsidR="006B0C4E">
        <w:rPr>
          <w:lang w:val="en-GB"/>
        </w:rPr>
        <w:t>.</w:t>
      </w:r>
    </w:p>
    <w:p w14:paraId="5447CB2B" w14:textId="77777777" w:rsidR="00AF45B3" w:rsidRPr="00351FCF" w:rsidRDefault="00AF45B3" w:rsidP="00AF45B3">
      <w:pPr>
        <w:pStyle w:val="Heading2"/>
        <w:rPr>
          <w:lang w:val="en-GB"/>
        </w:rPr>
      </w:pPr>
      <w:bookmarkStart w:id="624" w:name="_Toc104985713"/>
      <w:r w:rsidRPr="001D5BB9">
        <w:rPr>
          <w:lang w:val="en-GB"/>
          <w:rPrChange w:id="625" w:author="Berg, Million van den" w:date="2022-06-02T12:43:00Z">
            <w:rPr>
              <w:lang w:val="fr-BE"/>
            </w:rPr>
          </w:rPrChange>
        </w:rPr>
        <w:t>R</w:t>
      </w:r>
      <w:r w:rsidRPr="00351FCF">
        <w:rPr>
          <w:lang w:val="en-GB"/>
        </w:rPr>
        <w:t>esponse difference</w:t>
      </w:r>
      <w:bookmarkEnd w:id="624"/>
    </w:p>
    <w:p w14:paraId="0853661E" w14:textId="2C28E9C7" w:rsidR="00AF45B3" w:rsidRPr="00351FCF" w:rsidRDefault="00351FCF" w:rsidP="005728B3">
      <w:pPr>
        <w:jc w:val="both"/>
        <w:rPr>
          <w:lang w:val="en-GB"/>
        </w:rPr>
      </w:pPr>
      <w:r w:rsidRPr="00351FCF">
        <w:rPr>
          <w:lang w:val="en-GB"/>
        </w:rPr>
        <w:t xml:space="preserve">A simple expectation for </w:t>
      </w:r>
      <w:r>
        <w:rPr>
          <w:lang w:val="en-GB"/>
        </w:rPr>
        <w:t xml:space="preserve">all experiments was that the approach and detachment curves for the suction cups would be similar. However this does not seem to be the case, different shapes for the curves were observed. The </w:t>
      </w:r>
      <w:del w:id="626" w:author="Hilbert" w:date="2022-06-02T12:06:00Z">
        <w:r w:rsidDel="007558D7">
          <w:rPr>
            <w:lang w:val="en-GB"/>
          </w:rPr>
          <w:delText xml:space="preserve">baseline </w:delText>
        </w:r>
      </w:del>
      <w:ins w:id="627" w:author="Hilbert" w:date="2022-06-02T12:06:00Z">
        <w:del w:id="628" w:author="Berg, Million van den" w:date="2022-06-03T19:07:00Z">
          <w:r w:rsidR="007558D7" w:rsidDel="001264A5">
            <w:rPr>
              <w:lang w:val="en-GB"/>
            </w:rPr>
            <w:delText>curve</w:delText>
          </w:r>
        </w:del>
      </w:ins>
      <w:ins w:id="629" w:author="Berg, Million van den" w:date="2022-06-03T19:07:00Z">
        <w:r w:rsidR="001264A5">
          <w:rPr>
            <w:lang w:val="en-GB"/>
          </w:rPr>
          <w:t xml:space="preserve">right </w:t>
        </w:r>
      </w:ins>
      <w:ins w:id="630" w:author="Berg, Million van den" w:date="2022-06-03T19:06:00Z">
        <w:r w:rsidR="001264A5">
          <w:rPr>
            <w:lang w:val="en-GB"/>
          </w:rPr>
          <w:t>tail</w:t>
        </w:r>
      </w:ins>
      <w:ins w:id="631" w:author="Hilbert" w:date="2022-06-02T12:06:00Z">
        <w:r w:rsidR="007558D7">
          <w:rPr>
            <w:lang w:val="en-GB"/>
          </w:rPr>
          <w:t xml:space="preserve"> of </w:t>
        </w:r>
        <w:del w:id="632" w:author="Berg, Million van den" w:date="2022-06-03T19:05:00Z">
          <w:r w:rsidR="007558D7" w:rsidDel="001264A5">
            <w:rPr>
              <w:lang w:val="en-GB"/>
            </w:rPr>
            <w:delText>work</w:delText>
          </w:r>
        </w:del>
      </w:ins>
      <w:ins w:id="633" w:author="Berg, Million van den" w:date="2022-06-03T19:05:00Z">
        <w:r w:rsidR="001264A5">
          <w:rPr>
            <w:lang w:val="en-GB"/>
          </w:rPr>
          <w:t>forc</w:t>
        </w:r>
      </w:ins>
      <w:ins w:id="634" w:author="Berg, Million van den" w:date="2022-06-03T19:06:00Z">
        <w:r w:rsidR="001264A5">
          <w:rPr>
            <w:lang w:val="en-GB"/>
          </w:rPr>
          <w:t>e</w:t>
        </w:r>
      </w:ins>
      <w:ins w:id="635" w:author="Hilbert" w:date="2022-06-02T12:06:00Z">
        <w:r w:rsidR="007558D7">
          <w:rPr>
            <w:lang w:val="en-GB"/>
          </w:rPr>
          <w:t xml:space="preserve"> of adhesion versus </w:t>
        </w:r>
        <w:del w:id="636" w:author="Berg, Million van den" w:date="2022-06-03T19:06:00Z">
          <w:r w:rsidR="007558D7" w:rsidDel="001264A5">
            <w:rPr>
              <w:lang w:val="en-GB"/>
            </w:rPr>
            <w:delText xml:space="preserve">experiment number </w:delText>
          </w:r>
        </w:del>
      </w:ins>
      <w:ins w:id="637" w:author="Berg, Million van den" w:date="2022-06-03T19:06:00Z">
        <w:r w:rsidR="001264A5">
          <w:rPr>
            <w:lang w:val="en-GB"/>
          </w:rPr>
          <w:t>strain</w:t>
        </w:r>
      </w:ins>
      <w:ins w:id="638" w:author="Berg, Million van den" w:date="2022-06-03T19:07:00Z">
        <w:r w:rsidR="001264A5">
          <w:rPr>
            <w:lang w:val="en-GB"/>
          </w:rPr>
          <w:t xml:space="preserve"> curves</w:t>
        </w:r>
      </w:ins>
      <w:ins w:id="639" w:author="Berg, Million van den" w:date="2022-06-03T19:06:00Z">
        <w:r w:rsidR="001264A5">
          <w:rPr>
            <w:lang w:val="en-GB"/>
          </w:rPr>
          <w:t xml:space="preserve"> </w:t>
        </w:r>
      </w:ins>
      <w:r>
        <w:rPr>
          <w:lang w:val="en-GB"/>
        </w:rPr>
        <w:t>was expected to be flat but in some cases it is not, this might be caused by suction cups that are leaking o</w:t>
      </w:r>
      <w:r w:rsidR="005728B3">
        <w:rPr>
          <w:lang w:val="en-GB"/>
        </w:rPr>
        <w:t>r malfunction due to a geometry issue</w:t>
      </w:r>
      <w:r w:rsidR="00BC36DC">
        <w:rPr>
          <w:lang w:val="en-GB"/>
        </w:rPr>
        <w:t xml:space="preserve"> caused </w:t>
      </w:r>
      <w:r w:rsidR="007F5145">
        <w:rPr>
          <w:lang w:val="en-GB"/>
        </w:rPr>
        <w:t>during preparation</w:t>
      </w:r>
      <w:r w:rsidR="005728B3">
        <w:rPr>
          <w:lang w:val="en-GB"/>
        </w:rPr>
        <w:t xml:space="preserve">. </w:t>
      </w:r>
      <w:ins w:id="640" w:author="Berg, Million van den" w:date="2022-06-03T19:07:00Z">
        <w:r w:rsidR="001264A5">
          <w:rPr>
            <w:lang w:val="en-GB"/>
          </w:rPr>
          <w:t xml:space="preserve">Non-flat tails </w:t>
        </w:r>
      </w:ins>
      <w:ins w:id="641" w:author="Berg, Million van den" w:date="2022-06-03T19:08:00Z">
        <w:r w:rsidR="001264A5">
          <w:rPr>
            <w:lang w:val="en-GB"/>
          </w:rPr>
          <w:t xml:space="preserve">result in a lower observable </w:t>
        </w:r>
        <w:proofErr w:type="spellStart"/>
        <w:r w:rsidR="001264A5">
          <w:rPr>
            <w:lang w:val="en-GB"/>
          </w:rPr>
          <w:t>W</w:t>
        </w:r>
        <w:r w:rsidR="001264A5">
          <w:rPr>
            <w:vertAlign w:val="subscript"/>
            <w:lang w:val="en-GB"/>
          </w:rPr>
          <w:t>adh</w:t>
        </w:r>
        <w:proofErr w:type="spellEnd"/>
        <w:r w:rsidR="001264A5">
          <w:rPr>
            <w:vertAlign w:val="subscript"/>
            <w:lang w:val="en-GB"/>
          </w:rPr>
          <w:t xml:space="preserve"> </w:t>
        </w:r>
        <w:r w:rsidR="001264A5">
          <w:rPr>
            <w:lang w:val="en-GB"/>
          </w:rPr>
          <w:t xml:space="preserve">in </w:t>
        </w:r>
        <w:r w:rsidR="001264A5">
          <w:rPr>
            <w:lang w:val="en-GB"/>
          </w:rPr>
          <w:fldChar w:fldCharType="begin"/>
        </w:r>
        <w:r w:rsidR="001264A5">
          <w:rPr>
            <w:lang w:val="en-GB"/>
          </w:rPr>
          <w:instrText xml:space="preserve"> REF _Ref104977316 \h </w:instrText>
        </w:r>
      </w:ins>
      <w:r w:rsidR="001264A5">
        <w:rPr>
          <w:lang w:val="en-GB"/>
        </w:rPr>
      </w:r>
      <w:r w:rsidR="001264A5">
        <w:rPr>
          <w:lang w:val="en-GB"/>
        </w:rPr>
        <w:fldChar w:fldCharType="separate"/>
      </w:r>
      <w:ins w:id="642" w:author="Hilbert" w:date="2022-06-17T15:55:00Z">
        <w:r w:rsidR="00087499" w:rsidRPr="00837AA4">
          <w:rPr>
            <w:lang w:val="en-GB"/>
          </w:rPr>
          <w:t xml:space="preserve">Figure </w:t>
        </w:r>
        <w:r w:rsidR="00087499">
          <w:rPr>
            <w:noProof/>
            <w:lang w:val="en-GB"/>
          </w:rPr>
          <w:t>10</w:t>
        </w:r>
      </w:ins>
      <w:ins w:id="643" w:author="Berg, Million van den" w:date="2022-06-03T19:08:00Z">
        <w:del w:id="644" w:author="Hilbert" w:date="2022-06-17T15:55:00Z">
          <w:r w:rsidR="001264A5" w:rsidRPr="00837AA4" w:rsidDel="00087499">
            <w:rPr>
              <w:lang w:val="en-GB"/>
            </w:rPr>
            <w:delText xml:space="preserve">Figure </w:delText>
          </w:r>
          <w:r w:rsidR="001264A5" w:rsidDel="00087499">
            <w:rPr>
              <w:noProof/>
              <w:lang w:val="en-GB"/>
            </w:rPr>
            <w:delText>9</w:delText>
          </w:r>
        </w:del>
        <w:r w:rsidR="001264A5">
          <w:rPr>
            <w:lang w:val="en-GB"/>
          </w:rPr>
          <w:fldChar w:fldCharType="end"/>
        </w:r>
      </w:ins>
      <w:ins w:id="645" w:author="Berg, Million van den" w:date="2022-06-03T19:09:00Z">
        <w:r w:rsidR="001264A5">
          <w:rPr>
            <w:lang w:val="en-GB"/>
          </w:rPr>
          <w:t xml:space="preserve"> due to integrating to the baseline instead of integrating to the </w:t>
        </w:r>
      </w:ins>
      <w:ins w:id="646" w:author="Berg, Million van den" w:date="2022-06-03T19:10:00Z">
        <w:r w:rsidR="001264A5">
          <w:rPr>
            <w:lang w:val="en-GB"/>
          </w:rPr>
          <w:t>approach curves</w:t>
        </w:r>
      </w:ins>
      <w:ins w:id="647" w:author="Berg, Million van den" w:date="2022-06-03T19:08:00Z">
        <w:r w:rsidR="001264A5">
          <w:rPr>
            <w:lang w:val="en-GB"/>
          </w:rPr>
          <w:t>.</w:t>
        </w:r>
      </w:ins>
      <w:commentRangeStart w:id="648"/>
      <w:del w:id="649" w:author="Hilbert" w:date="2022-06-02T12:06:00Z">
        <w:r w:rsidR="002253D5" w:rsidDel="007558D7">
          <w:rPr>
            <w:lang w:val="en-GB"/>
          </w:rPr>
          <w:delText>Causing</w:delText>
        </w:r>
        <w:r w:rsidR="005728B3" w:rsidDel="007558D7">
          <w:rPr>
            <w:lang w:val="en-GB"/>
          </w:rPr>
          <w:delText xml:space="preserve"> </w:delText>
        </w:r>
      </w:del>
      <w:ins w:id="650" w:author="Hilbert" w:date="2022-06-02T12:06:00Z">
        <w:del w:id="651" w:author="Berg, Million van den" w:date="2022-06-03T12:37:00Z">
          <w:r w:rsidR="007558D7" w:rsidDel="00A777B2">
            <w:rPr>
              <w:lang w:val="en-GB"/>
            </w:rPr>
            <w:delText xml:space="preserve">Leakage causes </w:delText>
          </w:r>
        </w:del>
      </w:ins>
      <w:del w:id="652" w:author="Berg, Million van den" w:date="2022-06-03T12:37:00Z">
        <w:r w:rsidR="005728B3" w:rsidDel="00A777B2">
          <w:rPr>
            <w:lang w:val="en-GB"/>
          </w:rPr>
          <w:delText xml:space="preserve">a significant decrease </w:delText>
        </w:r>
      </w:del>
      <w:ins w:id="653" w:author="Hilbert" w:date="2022-06-02T12:07:00Z">
        <w:del w:id="654" w:author="Berg, Million van den" w:date="2022-06-03T12:37:00Z">
          <w:r w:rsidR="007558D7" w:rsidDel="00A777B2">
            <w:rPr>
              <w:lang w:val="en-GB"/>
            </w:rPr>
            <w:delText xml:space="preserve">increase </w:delText>
          </w:r>
        </w:del>
      </w:ins>
      <w:del w:id="655" w:author="Berg, Million van den" w:date="2022-06-03T12:37:00Z">
        <w:r w:rsidR="005728B3" w:rsidDel="00A777B2">
          <w:rPr>
            <w:lang w:val="en-GB"/>
          </w:rPr>
          <w:delText>in adhesion</w:delText>
        </w:r>
      </w:del>
      <w:ins w:id="656" w:author="Hilbert" w:date="2022-06-02T12:07:00Z">
        <w:del w:id="657" w:author="Berg, Million van den" w:date="2022-06-03T12:37:00Z">
          <w:r w:rsidR="007558D7" w:rsidDel="00A777B2">
            <w:rPr>
              <w:lang w:val="en-GB"/>
            </w:rPr>
            <w:delText>,</w:delText>
          </w:r>
        </w:del>
      </w:ins>
      <w:del w:id="658" w:author="Berg, Million van den" w:date="2022-06-03T12:37:00Z">
        <w:r w:rsidR="005728B3" w:rsidDel="00A777B2">
          <w:rPr>
            <w:lang w:val="en-GB"/>
          </w:rPr>
          <w:delText xml:space="preserve"> especially in</w:delText>
        </w:r>
      </w:del>
      <w:ins w:id="659" w:author="Hilbert" w:date="2022-06-02T12:07:00Z">
        <w:del w:id="660" w:author="Berg, Million van den" w:date="2022-06-03T12:37:00Z">
          <w:r w:rsidR="007558D7" w:rsidDel="00A777B2">
            <w:rPr>
              <w:lang w:val="en-GB"/>
            </w:rPr>
            <w:delText>throughout</w:delText>
          </w:r>
        </w:del>
      </w:ins>
      <w:del w:id="661" w:author="Berg, Million van den" w:date="2022-06-03T12:37:00Z">
        <w:r w:rsidR="005728B3" w:rsidDel="00A777B2">
          <w:rPr>
            <w:lang w:val="en-GB"/>
          </w:rPr>
          <w:delText xml:space="preserve"> the first few measurements because there is no oil residue on the probe yet. </w:delText>
        </w:r>
        <w:r w:rsidR="00973FC9" w:rsidDel="00A777B2">
          <w:rPr>
            <w:lang w:val="en-GB"/>
          </w:rPr>
          <w:delText xml:space="preserve">Leakage might result in </w:delText>
        </w:r>
        <w:r w:rsidR="00156FF9" w:rsidDel="00A777B2">
          <w:rPr>
            <w:lang w:val="en-GB"/>
          </w:rPr>
          <w:delText>a force that pushes back against the probe because of cup folding back to its starting position</w:delText>
        </w:r>
        <w:r w:rsidR="002253D5" w:rsidDel="00A777B2">
          <w:rPr>
            <w:lang w:val="en-GB"/>
          </w:rPr>
          <w:delText>, c</w:delText>
        </w:r>
        <w:r w:rsidR="00156FF9" w:rsidDel="00A777B2">
          <w:rPr>
            <w:lang w:val="en-GB"/>
          </w:rPr>
          <w:delText xml:space="preserve">reating a pushing force instead of an adhesive force. </w:delText>
        </w:r>
        <w:commentRangeEnd w:id="648"/>
        <w:r w:rsidR="007558D7" w:rsidDel="00A777B2">
          <w:rPr>
            <w:rStyle w:val="CommentReference"/>
          </w:rPr>
          <w:commentReference w:id="648"/>
        </w:r>
      </w:del>
    </w:p>
    <w:p w14:paraId="76B0EFCC" w14:textId="77777777" w:rsidR="00AF45B3" w:rsidRDefault="00AF45B3" w:rsidP="00AF45B3">
      <w:pPr>
        <w:pStyle w:val="Heading2"/>
        <w:rPr>
          <w:lang w:val="en-GB"/>
        </w:rPr>
      </w:pPr>
      <w:bookmarkStart w:id="662" w:name="_Toc104985714"/>
      <w:r>
        <w:rPr>
          <w:lang w:val="en-GB"/>
        </w:rPr>
        <w:t>Increasing adhesion</w:t>
      </w:r>
      <w:bookmarkEnd w:id="662"/>
    </w:p>
    <w:p w14:paraId="6AA296C8" w14:textId="6CBB8837" w:rsidR="00AF45B3" w:rsidRDefault="00836D4F" w:rsidP="00ED36F8">
      <w:pPr>
        <w:jc w:val="both"/>
        <w:rPr>
          <w:lang w:val="en-GB"/>
        </w:rPr>
      </w:pPr>
      <w:commentRangeStart w:id="663"/>
      <w:r>
        <w:rPr>
          <w:lang w:val="en-GB"/>
        </w:rPr>
        <w:t xml:space="preserve">Adhesion </w:t>
      </w:r>
      <w:del w:id="664" w:author="Berg, Million van den" w:date="2022-06-02T15:01:00Z">
        <w:r w:rsidDel="000B6879">
          <w:rPr>
            <w:lang w:val="en-GB"/>
          </w:rPr>
          <w:delText xml:space="preserve">does </w:delText>
        </w:r>
      </w:del>
      <w:ins w:id="665" w:author="Berg, Million van den" w:date="2022-06-02T15:01:00Z">
        <w:r w:rsidR="000B6879">
          <w:rPr>
            <w:lang w:val="en-GB"/>
          </w:rPr>
          <w:t xml:space="preserve">should </w:t>
        </w:r>
      </w:ins>
      <w:r w:rsidR="008B6FE9">
        <w:rPr>
          <w:lang w:val="en-GB"/>
        </w:rPr>
        <w:t xml:space="preserve">not differ throughout the measurements. </w:t>
      </w:r>
      <w:commentRangeEnd w:id="663"/>
      <w:r w:rsidR="007558D7">
        <w:rPr>
          <w:rStyle w:val="CommentReference"/>
        </w:rPr>
        <w:commentReference w:id="663"/>
      </w:r>
      <w:r w:rsidR="008B6FE9">
        <w:rPr>
          <w:lang w:val="en-GB"/>
        </w:rPr>
        <w:t>However</w:t>
      </w:r>
      <w:r>
        <w:rPr>
          <w:lang w:val="en-GB"/>
        </w:rPr>
        <w:t>,</w:t>
      </w:r>
      <w:r w:rsidR="008B6FE9">
        <w:rPr>
          <w:lang w:val="en-GB"/>
        </w:rPr>
        <w:t xml:space="preserve"> in </w:t>
      </w:r>
      <w:r>
        <w:rPr>
          <w:lang w:val="en-GB"/>
        </w:rPr>
        <w:t>the</w:t>
      </w:r>
      <w:r w:rsidR="008B6FE9">
        <w:rPr>
          <w:lang w:val="en-GB"/>
        </w:rPr>
        <w:t xml:space="preserve"> time plot</w:t>
      </w:r>
      <w:r w:rsidR="00136007">
        <w:rPr>
          <w:lang w:val="en-GB"/>
        </w:rPr>
        <w:t xml:space="preserve"> (</w:t>
      </w:r>
      <w:r w:rsidR="00136007">
        <w:rPr>
          <w:lang w:val="en-GB"/>
        </w:rPr>
        <w:fldChar w:fldCharType="begin"/>
      </w:r>
      <w:r w:rsidR="00136007">
        <w:rPr>
          <w:lang w:val="en-GB"/>
        </w:rPr>
        <w:instrText xml:space="preserve"> REF _Ref104976803 \h </w:instrText>
      </w:r>
      <w:r w:rsidR="00136007">
        <w:rPr>
          <w:lang w:val="en-GB"/>
        </w:rPr>
      </w:r>
      <w:r w:rsidR="00136007">
        <w:rPr>
          <w:lang w:val="en-GB"/>
        </w:rPr>
        <w:fldChar w:fldCharType="separate"/>
      </w:r>
      <w:ins w:id="666" w:author="Hilbert" w:date="2022-06-17T15:55:00Z">
        <w:r w:rsidR="00087499" w:rsidRPr="00837AA4">
          <w:rPr>
            <w:lang w:val="en-GB"/>
          </w:rPr>
          <w:t xml:space="preserve">Figure </w:t>
        </w:r>
        <w:r w:rsidR="00087499">
          <w:rPr>
            <w:noProof/>
            <w:lang w:val="en-GB"/>
          </w:rPr>
          <w:t>6</w:t>
        </w:r>
      </w:ins>
      <w:del w:id="667" w:author="Hilbert" w:date="2022-06-17T15:55:00Z">
        <w:r w:rsidR="00136007" w:rsidRPr="00837AA4" w:rsidDel="00087499">
          <w:rPr>
            <w:lang w:val="en-GB"/>
          </w:rPr>
          <w:delText xml:space="preserve">Figure </w:delText>
        </w:r>
        <w:r w:rsidR="00136007" w:rsidDel="00087499">
          <w:rPr>
            <w:noProof/>
            <w:lang w:val="en-GB"/>
          </w:rPr>
          <w:delText>5</w:delText>
        </w:r>
      </w:del>
      <w:r w:rsidR="00136007">
        <w:rPr>
          <w:lang w:val="en-GB"/>
        </w:rPr>
        <w:fldChar w:fldCharType="end"/>
      </w:r>
      <w:r w:rsidR="00136007">
        <w:rPr>
          <w:lang w:val="en-GB"/>
        </w:rPr>
        <w:t>)</w:t>
      </w:r>
      <w:r w:rsidR="008B6FE9">
        <w:rPr>
          <w:lang w:val="en-GB"/>
        </w:rPr>
        <w:t xml:space="preserve"> there is time dependenc</w:t>
      </w:r>
      <w:r>
        <w:rPr>
          <w:lang w:val="en-GB"/>
        </w:rPr>
        <w:t>e</w:t>
      </w:r>
      <w:r w:rsidR="008B6FE9">
        <w:rPr>
          <w:lang w:val="en-GB"/>
        </w:rPr>
        <w:t xml:space="preserve"> </w:t>
      </w:r>
      <w:r>
        <w:rPr>
          <w:lang w:val="en-GB"/>
        </w:rPr>
        <w:t xml:space="preserve">caused by N. </w:t>
      </w:r>
      <w:r w:rsidR="00AA67E7">
        <w:rPr>
          <w:lang w:val="en-GB"/>
        </w:rPr>
        <w:t>In  10 &gt; N &gt; 100 there i</w:t>
      </w:r>
      <w:r w:rsidR="00ED36F8">
        <w:rPr>
          <w:lang w:val="en-GB"/>
        </w:rPr>
        <w:t>s</w:t>
      </w:r>
      <w:r w:rsidR="00AA67E7">
        <w:rPr>
          <w:lang w:val="en-GB"/>
        </w:rPr>
        <w:t xml:space="preserve"> an increase in adhesion in most of the suction cups. N &lt; 10 might be caused by contamination that formed on the suction cups due to the exposure to air and dust. The first few </w:t>
      </w:r>
      <w:r w:rsidR="00ED36F8">
        <w:rPr>
          <w:lang w:val="en-GB"/>
        </w:rPr>
        <w:t xml:space="preserve">measurements would be needed to move the contamination from the contact area, this cleaner area would result in a better functioning suction cup. </w:t>
      </w:r>
      <w:r w:rsidR="00351FCF">
        <w:rPr>
          <w:lang w:val="en-GB"/>
        </w:rPr>
        <w:t xml:space="preserve">The increase at N &gt; 100 might be caused by </w:t>
      </w:r>
      <w:r w:rsidR="00156FF9">
        <w:rPr>
          <w:lang w:val="en-GB"/>
        </w:rPr>
        <w:t xml:space="preserve">silicone </w:t>
      </w:r>
      <w:r w:rsidR="00351FCF">
        <w:rPr>
          <w:lang w:val="en-GB"/>
        </w:rPr>
        <w:t>oil</w:t>
      </w:r>
      <w:r w:rsidR="00156FF9">
        <w:rPr>
          <w:lang w:val="en-GB"/>
        </w:rPr>
        <w:t xml:space="preserve"> residue</w:t>
      </w:r>
      <w:r w:rsidR="00351FCF">
        <w:rPr>
          <w:lang w:val="en-GB"/>
        </w:rPr>
        <w:t xml:space="preserve"> that is left by the suction cup during the experiments. After 100 measurements this oil might improve the adhesion due to a better suction cup s</w:t>
      </w:r>
      <w:r w:rsidR="00156FF9">
        <w:rPr>
          <w:lang w:val="en-GB"/>
        </w:rPr>
        <w:t>eal</w:t>
      </w:r>
      <w:r w:rsidR="00351FCF">
        <w:rPr>
          <w:lang w:val="en-GB"/>
        </w:rPr>
        <w:t>.</w:t>
      </w:r>
    </w:p>
    <w:p w14:paraId="52453D55" w14:textId="77777777" w:rsidR="00AF45B3" w:rsidRDefault="00AF45B3" w:rsidP="00AF45B3">
      <w:pPr>
        <w:pStyle w:val="Heading2"/>
        <w:rPr>
          <w:lang w:val="en-GB"/>
        </w:rPr>
      </w:pPr>
      <w:bookmarkStart w:id="668" w:name="_Toc104985715"/>
      <w:proofErr w:type="spellStart"/>
      <w:r>
        <w:rPr>
          <w:lang w:val="en-GB"/>
        </w:rPr>
        <w:t>Hertzian</w:t>
      </w:r>
      <w:proofErr w:type="spellEnd"/>
      <w:r>
        <w:rPr>
          <w:lang w:val="en-GB"/>
        </w:rPr>
        <w:t xml:space="preserve"> contact</w:t>
      </w:r>
      <w:bookmarkEnd w:id="668"/>
    </w:p>
    <w:p w14:paraId="292E26F2" w14:textId="54FC91A4" w:rsidR="006C6C6B" w:rsidRDefault="00BE6F8C" w:rsidP="00785965">
      <w:pPr>
        <w:jc w:val="both"/>
        <w:rPr>
          <w:lang w:val="en-GB"/>
        </w:rPr>
      </w:pPr>
      <w:commentRangeStart w:id="669"/>
      <w:r>
        <w:rPr>
          <w:lang w:val="en-GB"/>
        </w:rPr>
        <w:t xml:space="preserve">A simple assumption that could be made is that this system </w:t>
      </w:r>
      <w:del w:id="670" w:author="Berg, Million van den" w:date="2022-06-07T13:32:00Z">
        <w:r w:rsidDel="006A04FD">
          <w:rPr>
            <w:lang w:val="en-GB"/>
          </w:rPr>
          <w:delText xml:space="preserve">would </w:delText>
        </w:r>
      </w:del>
      <w:ins w:id="671" w:author="Berg, Million van den" w:date="2022-06-07T13:32:00Z">
        <w:r w:rsidR="006A04FD">
          <w:rPr>
            <w:lang w:val="en-GB"/>
          </w:rPr>
          <w:t xml:space="preserve">will not </w:t>
        </w:r>
      </w:ins>
      <w:r>
        <w:rPr>
          <w:lang w:val="en-GB"/>
        </w:rPr>
        <w:t xml:space="preserve">act in a way similar to </w:t>
      </w:r>
      <w:proofErr w:type="spellStart"/>
      <w:r>
        <w:rPr>
          <w:lang w:val="en-GB"/>
        </w:rPr>
        <w:t>Hertzian</w:t>
      </w:r>
      <w:proofErr w:type="spellEnd"/>
      <w:r>
        <w:rPr>
          <w:lang w:val="en-GB"/>
        </w:rPr>
        <w:t xml:space="preserve"> contact</w:t>
      </w:r>
      <w:commentRangeEnd w:id="669"/>
      <w:r w:rsidR="00D237B1">
        <w:rPr>
          <w:rStyle w:val="CommentReference"/>
        </w:rPr>
        <w:commentReference w:id="669"/>
      </w:r>
      <w:r w:rsidR="006C6C6B">
        <w:rPr>
          <w:lang w:val="en-GB"/>
        </w:rPr>
        <w:t>.</w:t>
      </w:r>
    </w:p>
    <w:p w14:paraId="1C7DC306" w14:textId="04F87B0D" w:rsidR="006C6C6B" w:rsidRDefault="00BE6F8C" w:rsidP="006C6C6B">
      <w:pPr>
        <w:jc w:val="center"/>
        <w:rPr>
          <w:rFonts w:eastAsiaTheme="minorEastAsia"/>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d</m:t>
              </m:r>
            </m:e>
          </m:d>
          <m:r>
            <w:rPr>
              <w:rFonts w:ascii="Cambria Math" w:hAnsi="Cambria Math"/>
              <w:lang w:val="en-GB"/>
            </w:rPr>
            <m:t>= ∝</m:t>
          </m:r>
          <m:sSup>
            <m:sSupPr>
              <m:ctrlPr>
                <w:rPr>
                  <w:rFonts w:ascii="Cambria Math" w:hAnsi="Cambria Math"/>
                  <w:i/>
                  <w:lang w:val="en-GB"/>
                </w:rPr>
              </m:ctrlPr>
            </m:sSupPr>
            <m:e>
              <m:r>
                <w:rPr>
                  <w:rFonts w:ascii="Cambria Math" w:hAnsi="Cambria Math"/>
                  <w:lang w:val="en-GB"/>
                </w:rPr>
                <m:t>d</m:t>
              </m:r>
            </m:e>
            <m:sup>
              <m:f>
                <m:fPr>
                  <m:type m:val="skw"/>
                  <m:ctrlPr>
                    <w:rPr>
                      <w:rFonts w:ascii="Cambria Math" w:hAnsi="Cambria Math"/>
                      <w:i/>
                      <w:lang w:val="en-GB"/>
                    </w:rPr>
                  </m:ctrlPr>
                </m:fPr>
                <m:num>
                  <m:r>
                    <w:rPr>
                      <w:rFonts w:ascii="Cambria Math" w:hAnsi="Cambria Math"/>
                      <w:lang w:val="en-GB"/>
                    </w:rPr>
                    <m:t>3</m:t>
                  </m:r>
                </m:num>
                <m:den>
                  <m:r>
                    <w:rPr>
                      <w:rFonts w:ascii="Cambria Math" w:hAnsi="Cambria Math"/>
                      <w:lang w:val="en-GB"/>
                    </w:rPr>
                    <m:t>2</m:t>
                  </m:r>
                </m:den>
              </m:f>
            </m:sup>
          </m:sSup>
        </m:oMath>
      </m:oMathPara>
    </w:p>
    <w:p w14:paraId="2474D0B9" w14:textId="573D1D66" w:rsidR="00AF45B3" w:rsidRDefault="00CC6FEB" w:rsidP="00785965">
      <w:pPr>
        <w:jc w:val="both"/>
        <w:rPr>
          <w:lang w:val="en-GB"/>
        </w:rPr>
      </w:pPr>
      <w:r>
        <w:rPr>
          <w:rFonts w:eastAsiaTheme="minorEastAsia"/>
          <w:lang w:val="en-GB"/>
        </w:rPr>
        <w:t xml:space="preserve">This hypothesis </w:t>
      </w:r>
      <w:r w:rsidR="00F50F9C">
        <w:rPr>
          <w:rFonts w:eastAsiaTheme="minorEastAsia"/>
          <w:lang w:val="en-GB"/>
        </w:rPr>
        <w:t>may</w:t>
      </w:r>
      <w:r>
        <w:rPr>
          <w:rFonts w:eastAsiaTheme="minorEastAsia"/>
          <w:lang w:val="en-GB"/>
        </w:rPr>
        <w:t xml:space="preserve"> be </w:t>
      </w:r>
      <w:del w:id="672" w:author="Berg, Million van den" w:date="2022-06-07T13:32:00Z">
        <w:r w:rsidDel="006A04FD">
          <w:rPr>
            <w:rFonts w:eastAsiaTheme="minorEastAsia"/>
            <w:lang w:val="en-GB"/>
          </w:rPr>
          <w:delText xml:space="preserve">rejected </w:delText>
        </w:r>
      </w:del>
      <w:ins w:id="673" w:author="Berg, Million van den" w:date="2022-06-07T13:32:00Z">
        <w:r w:rsidR="006A04FD">
          <w:rPr>
            <w:rFonts w:eastAsiaTheme="minorEastAsia"/>
            <w:lang w:val="en-GB"/>
          </w:rPr>
          <w:t xml:space="preserve">confirmed </w:t>
        </w:r>
      </w:ins>
      <w:r>
        <w:rPr>
          <w:rFonts w:eastAsiaTheme="minorEastAsia"/>
          <w:lang w:val="en-GB"/>
        </w:rPr>
        <w:t xml:space="preserve">due to the complexity of the system. Besides the fact that there is no infinite plane there are pillars on the plane and these pillars consist of complex geometries. These approach curves can be split into two regimes. A regime where the suction cup is deforming (I) and a regime where the pillar and background matrix are compressed (II). Especially the first part of the approach </w:t>
      </w:r>
      <w:r w:rsidR="00F50F9C">
        <w:rPr>
          <w:rFonts w:eastAsiaTheme="minorEastAsia"/>
          <w:lang w:val="en-GB"/>
        </w:rPr>
        <w:t>is non-linear</w:t>
      </w:r>
      <w:r w:rsidR="003B084C">
        <w:rPr>
          <w:rFonts w:eastAsiaTheme="minorEastAsia"/>
          <w:lang w:val="en-GB"/>
        </w:rPr>
        <w:t xml:space="preserve">. </w:t>
      </w:r>
      <w:r w:rsidR="00785965">
        <w:rPr>
          <w:rFonts w:eastAsiaTheme="minorEastAsia"/>
          <w:lang w:val="en-GB"/>
        </w:rPr>
        <w:t>Regime I</w:t>
      </w:r>
      <w:r w:rsidR="003B084C">
        <w:rPr>
          <w:rFonts w:eastAsiaTheme="minorEastAsia"/>
          <w:lang w:val="en-GB"/>
        </w:rPr>
        <w:t xml:space="preserve"> </w:t>
      </w:r>
      <w:r w:rsidR="00F50F9C">
        <w:rPr>
          <w:rFonts w:eastAsiaTheme="minorEastAsia"/>
          <w:lang w:val="en-GB"/>
        </w:rPr>
        <w:t xml:space="preserve">does not seem to be predictable as it </w:t>
      </w:r>
      <w:r w:rsidR="00533321">
        <w:rPr>
          <w:rFonts w:eastAsiaTheme="minorEastAsia"/>
          <w:lang w:val="en-GB"/>
        </w:rPr>
        <w:t>was</w:t>
      </w:r>
      <w:r w:rsidR="00F50F9C">
        <w:rPr>
          <w:rFonts w:eastAsiaTheme="minorEastAsia"/>
          <w:lang w:val="en-GB"/>
        </w:rPr>
        <w:t xml:space="preserve"> different for the suction cups. This variation could be explained by the process of the surface</w:t>
      </w:r>
      <w:r w:rsidR="00785965">
        <w:rPr>
          <w:rFonts w:eastAsiaTheme="minorEastAsia"/>
          <w:lang w:val="en-GB"/>
        </w:rPr>
        <w:t>, small errors in mixing w</w:t>
      </w:r>
      <w:r w:rsidR="00533321">
        <w:rPr>
          <w:rFonts w:eastAsiaTheme="minorEastAsia"/>
          <w:lang w:val="en-GB"/>
        </w:rPr>
        <w:t>ould</w:t>
      </w:r>
      <w:r w:rsidR="00785965">
        <w:rPr>
          <w:rFonts w:eastAsiaTheme="minorEastAsia"/>
          <w:lang w:val="en-GB"/>
        </w:rPr>
        <w:t xml:space="preserve"> </w:t>
      </w:r>
      <w:r w:rsidR="00785965">
        <w:rPr>
          <w:rFonts w:eastAsiaTheme="minorEastAsia"/>
          <w:lang w:val="en-GB"/>
        </w:rPr>
        <w:lastRenderedPageBreak/>
        <w:t xml:space="preserve">influence the local composition of the material which would result in a difference in folding/bending. Regime II does seem to follow a linear curve, still I think it shouldn’t be approached with the </w:t>
      </w:r>
      <w:proofErr w:type="spellStart"/>
      <w:r w:rsidR="00785965">
        <w:rPr>
          <w:rFonts w:eastAsiaTheme="minorEastAsia"/>
          <w:lang w:val="en-GB"/>
        </w:rPr>
        <w:t>Hertzian</w:t>
      </w:r>
      <w:proofErr w:type="spellEnd"/>
      <w:r w:rsidR="00785965">
        <w:rPr>
          <w:rFonts w:eastAsiaTheme="minorEastAsia"/>
          <w:lang w:val="en-GB"/>
        </w:rPr>
        <w:t xml:space="preserve"> contact theory due to the complexity of the </w:t>
      </w:r>
      <w:del w:id="674" w:author="Berg, Million van den" w:date="2022-06-03T12:36:00Z">
        <w:r w:rsidR="00785965" w:rsidDel="003004E6">
          <w:rPr>
            <w:rFonts w:eastAsiaTheme="minorEastAsia"/>
            <w:lang w:val="en-GB"/>
          </w:rPr>
          <w:delText>system</w:delText>
        </w:r>
      </w:del>
      <w:ins w:id="675" w:author="Berg, Million van den" w:date="2022-06-03T12:36:00Z">
        <w:r w:rsidR="003004E6">
          <w:rPr>
            <w:rFonts w:eastAsiaTheme="minorEastAsia"/>
            <w:lang w:val="en-GB"/>
          </w:rPr>
          <w:t>array surface</w:t>
        </w:r>
      </w:ins>
      <w:r w:rsidR="00785965">
        <w:rPr>
          <w:rFonts w:eastAsiaTheme="minorEastAsia"/>
          <w:lang w:val="en-GB"/>
        </w:rPr>
        <w:t>.</w:t>
      </w:r>
      <w:ins w:id="676" w:author="Berg, Million van den" w:date="2022-06-03T12:34:00Z">
        <w:r w:rsidR="003004E6">
          <w:rPr>
            <w:rFonts w:eastAsiaTheme="minorEastAsia"/>
            <w:lang w:val="en-GB"/>
          </w:rPr>
          <w:t xml:space="preserve"> </w:t>
        </w:r>
        <w:proofErr w:type="spellStart"/>
        <w:r w:rsidR="003004E6">
          <w:rPr>
            <w:rFonts w:eastAsiaTheme="minorEastAsia"/>
            <w:lang w:val="en-GB"/>
          </w:rPr>
          <w:t>Hertzian</w:t>
        </w:r>
        <w:proofErr w:type="spellEnd"/>
        <w:r w:rsidR="003004E6">
          <w:rPr>
            <w:rFonts w:eastAsiaTheme="minorEastAsia"/>
            <w:lang w:val="en-GB"/>
          </w:rPr>
          <w:t xml:space="preserve"> contact is only expected to apply on infinite planes that are indented with a hemi-sphere probe</w:t>
        </w:r>
      </w:ins>
      <w:ins w:id="677" w:author="Berg, Million van den" w:date="2022-06-03T15:06:00Z">
        <w:r w:rsidR="00B21B4E">
          <w:rPr>
            <w:rFonts w:eastAsiaTheme="minorEastAsia"/>
            <w:lang w:val="en-GB"/>
          </w:rPr>
          <w:t xml:space="preserve"> </w:t>
        </w:r>
      </w:ins>
      <w:ins w:id="678" w:author="Berg, Million van den" w:date="2022-06-03T15:05:00Z">
        <w:r w:rsidR="00B21B4E">
          <w:rPr>
            <w:rFonts w:eastAsiaTheme="minorEastAsia"/>
            <w:lang w:val="en-GB"/>
          </w:rPr>
          <w:fldChar w:fldCharType="begin"/>
        </w:r>
      </w:ins>
      <w:r w:rsidR="00F34BE8">
        <w:rPr>
          <w:rFonts w:eastAsiaTheme="minorEastAsia"/>
          <w:lang w:val="en-GB"/>
        </w:rPr>
        <w:instrText xml:space="preserve"> ADDIN EN.CITE &lt;EndNote&gt;&lt;Cite&gt;&lt;Author&gt;Fischer-Cripps&lt;/Author&gt;&lt;Year&gt;1999&lt;/Year&gt;&lt;RecNum&gt;23&lt;/RecNum&gt;&lt;DisplayText&gt;[9]&lt;/DisplayText&gt;&lt;record&gt;&lt;rec-number&gt;23&lt;/rec-number&gt;&lt;foreign-keys&gt;&lt;key app="EN" db-id="wrxppdzf7raez8eaptvpzzv35fttwva2azt5" timestamp="1654252065"&gt;23&lt;/key&gt;&lt;/foreign-keys&gt;&lt;ref-type name="Journal Article"&gt;17&lt;/ref-type&gt;&lt;contributors&gt;&lt;authors&gt;&lt;author&gt;A.C. Fischer-Cripps&lt;/author&gt;&lt;/authors&gt;&lt;/contributors&gt;&lt;titles&gt;&lt;title&gt;The Hertzian contact surface&lt;/title&gt;&lt;secondary-title&gt;Journal of Materials Science&lt;/secondary-title&gt;&lt;/titles&gt;&lt;periodical&gt;&lt;full-title&gt;Journal of Materials Science&lt;/full-title&gt;&lt;/periodical&gt;&lt;pages&gt;129-137&lt;/pages&gt;&lt;volume&gt;34&lt;/volume&gt;&lt;section&gt;119&lt;/section&gt;&lt;dates&gt;&lt;year&gt;1999&lt;/year&gt;&lt;/dates&gt;&lt;isbn&gt;0022-2461&lt;/isbn&gt;&lt;urls&gt;&lt;/urls&gt;&lt;electronic-resource-num&gt;10.1023/A:1004490230078&lt;/electronic-resource-num&gt;&lt;/record&gt;&lt;/Cite&gt;&lt;/EndNote&gt;</w:instrText>
      </w:r>
      <w:ins w:id="679" w:author="Berg, Million van den" w:date="2022-06-03T15:05:00Z">
        <w:r w:rsidR="00B21B4E">
          <w:rPr>
            <w:rFonts w:eastAsiaTheme="minorEastAsia"/>
            <w:lang w:val="en-GB"/>
          </w:rPr>
          <w:fldChar w:fldCharType="separate"/>
        </w:r>
      </w:ins>
      <w:r w:rsidR="00F34BE8">
        <w:rPr>
          <w:rFonts w:eastAsiaTheme="minorEastAsia"/>
          <w:noProof/>
          <w:lang w:val="en-GB"/>
        </w:rPr>
        <w:t>[9]</w:t>
      </w:r>
      <w:ins w:id="680" w:author="Berg, Million van den" w:date="2022-06-03T15:05:00Z">
        <w:r w:rsidR="00B21B4E">
          <w:rPr>
            <w:rFonts w:eastAsiaTheme="minorEastAsia"/>
            <w:lang w:val="en-GB"/>
          </w:rPr>
          <w:fldChar w:fldCharType="end"/>
        </w:r>
      </w:ins>
      <w:ins w:id="681" w:author="Berg, Million van den" w:date="2022-06-03T12:34:00Z">
        <w:r w:rsidR="003004E6">
          <w:rPr>
            <w:rFonts w:eastAsiaTheme="minorEastAsia"/>
            <w:lang w:val="en-GB"/>
          </w:rPr>
          <w:t xml:space="preserve"> which is not the c</w:t>
        </w:r>
      </w:ins>
      <w:ins w:id="682" w:author="Berg, Million van den" w:date="2022-06-03T12:35:00Z">
        <w:r w:rsidR="003004E6">
          <w:rPr>
            <w:rFonts w:eastAsiaTheme="minorEastAsia"/>
            <w:lang w:val="en-GB"/>
          </w:rPr>
          <w:t>ase in this experiment</w:t>
        </w:r>
      </w:ins>
      <w:del w:id="683" w:author="Berg, Million van den" w:date="2022-06-03T15:05:00Z">
        <w:r w:rsidR="003004E6" w:rsidDel="00B21B4E">
          <w:rPr>
            <w:rFonts w:eastAsiaTheme="minorEastAsia"/>
            <w:lang w:val="en-GB"/>
          </w:rPr>
          <w:fldChar w:fldCharType="begin"/>
        </w:r>
      </w:del>
      <w:r w:rsidR="00F34BE8">
        <w:rPr>
          <w:rFonts w:eastAsiaTheme="minorEastAsia"/>
          <w:lang w:val="en-GB"/>
        </w:rPr>
        <w:instrText xml:space="preserve"> ADDIN EN.CITE &lt;EndNote&gt;&lt;Cite&gt;&lt;Author&gt;Fischer-Cripps&lt;/Author&gt;&lt;Year&gt;1999&lt;/Year&gt;&lt;RecNum&gt;23&lt;/RecNum&gt;&lt;DisplayText&gt;[10]&lt;/DisplayText&gt;&lt;record&gt;&lt;rec-number&gt;23&lt;/rec-number&gt;&lt;foreign-keys&gt;&lt;key app="EN" db-id="wrxppdzf7raez8eaptvpzzv35fttwva2azt5" timestamp="1654252065"&gt;23&lt;/key&gt;&lt;/foreign-keys&gt;&lt;ref-type name="Journal Article"&gt;17&lt;/ref-type&gt;&lt;contributors&gt;&lt;authors&gt;&lt;author&gt;A.C. Fischer-Cripps&lt;/author&gt;&lt;/authors&gt;&lt;/contributors&gt;&lt;titles&gt;&lt;title&gt;The Hertzian contact surface&lt;/title&gt;&lt;secondary-title&gt;Journal of Materials Science&lt;/secondary-title&gt;&lt;/titles&gt;&lt;periodical&gt;&lt;full-title&gt;Journal of Materials Science&lt;/full-title&gt;&lt;/periodical&gt;&lt;pages&gt;129-137&lt;/pages&gt;&lt;volume&gt;34&lt;/volume&gt;&lt;section&gt;119&lt;/section&gt;&lt;dates&gt;&lt;year&gt;1999&lt;/year&gt;&lt;/dates&gt;&lt;isbn&gt;0022-2461&lt;/isbn&gt;&lt;urls&gt;&lt;/urls&gt;&lt;electronic-resource-num&gt;10.1023/A:1004490230078&lt;/electronic-resource-num&gt;&lt;/record&gt;&lt;/Cite&gt;&lt;/EndNote&gt;</w:instrText>
      </w:r>
      <w:del w:id="684" w:author="Berg, Million van den" w:date="2022-06-03T15:05:00Z">
        <w:r w:rsidR="003004E6" w:rsidDel="00B21B4E">
          <w:rPr>
            <w:rFonts w:eastAsiaTheme="minorEastAsia"/>
            <w:lang w:val="en-GB"/>
          </w:rPr>
          <w:fldChar w:fldCharType="separate"/>
        </w:r>
      </w:del>
      <w:r w:rsidR="00F34BE8">
        <w:rPr>
          <w:rFonts w:eastAsiaTheme="minorEastAsia"/>
          <w:noProof/>
          <w:lang w:val="en-GB"/>
        </w:rPr>
        <w:t>[10]</w:t>
      </w:r>
      <w:del w:id="685" w:author="Berg, Million van den" w:date="2022-06-03T15:05:00Z">
        <w:r w:rsidR="003004E6" w:rsidDel="00B21B4E">
          <w:rPr>
            <w:rFonts w:eastAsiaTheme="minorEastAsia"/>
            <w:lang w:val="en-GB"/>
          </w:rPr>
          <w:fldChar w:fldCharType="end"/>
        </w:r>
      </w:del>
      <w:ins w:id="686" w:author="Berg, Million van den" w:date="2022-06-03T12:35:00Z">
        <w:r w:rsidR="003004E6">
          <w:rPr>
            <w:rFonts w:eastAsiaTheme="minorEastAsia"/>
            <w:lang w:val="en-GB"/>
          </w:rPr>
          <w:t>.</w:t>
        </w:r>
      </w:ins>
      <w:ins w:id="687" w:author="Berg, Million van den" w:date="2022-06-07T13:33:00Z">
        <w:r w:rsidR="006A04FD">
          <w:rPr>
            <w:rFonts w:eastAsiaTheme="minorEastAsia"/>
            <w:lang w:val="en-GB"/>
          </w:rPr>
          <w:t xml:space="preserve"> </w:t>
        </w:r>
      </w:ins>
      <w:ins w:id="688" w:author="Berg, Million van den" w:date="2022-06-07T13:34:00Z">
        <w:r w:rsidR="009F77F6">
          <w:rPr>
            <w:rFonts w:eastAsiaTheme="minorEastAsia"/>
            <w:lang w:val="en-GB"/>
          </w:rPr>
          <w:t>The approach force-distance curve</w:t>
        </w:r>
      </w:ins>
      <w:ins w:id="689" w:author="Berg, Million van den" w:date="2022-06-07T13:35:00Z">
        <w:r w:rsidR="009F77F6">
          <w:rPr>
            <w:rFonts w:eastAsiaTheme="minorEastAsia"/>
            <w:lang w:val="en-GB"/>
          </w:rPr>
          <w:t xml:space="preserve"> regimes should be investigated more thoroughly to </w:t>
        </w:r>
        <w:r w:rsidR="00C638FE">
          <w:rPr>
            <w:rFonts w:eastAsiaTheme="minorEastAsia"/>
            <w:lang w:val="en-GB"/>
          </w:rPr>
          <w:t xml:space="preserve">find out </w:t>
        </w:r>
      </w:ins>
      <w:ins w:id="690" w:author="Berg, Million van den" w:date="2022-06-07T13:40:00Z">
        <w:r w:rsidR="007106F1">
          <w:rPr>
            <w:rFonts w:eastAsiaTheme="minorEastAsia"/>
            <w:lang w:val="en-GB"/>
          </w:rPr>
          <w:t>whether</w:t>
        </w:r>
      </w:ins>
      <w:ins w:id="691" w:author="Berg, Million van den" w:date="2022-06-07T13:35:00Z">
        <w:r w:rsidR="00C638FE">
          <w:rPr>
            <w:rFonts w:eastAsiaTheme="minorEastAsia"/>
            <w:lang w:val="en-GB"/>
          </w:rPr>
          <w:t xml:space="preserve"> there is</w:t>
        </w:r>
      </w:ins>
      <w:ins w:id="692" w:author="Berg, Million van den" w:date="2022-06-07T13:36:00Z">
        <w:r w:rsidR="00C638FE">
          <w:rPr>
            <w:rFonts w:eastAsiaTheme="minorEastAsia"/>
            <w:lang w:val="en-GB"/>
          </w:rPr>
          <w:t xml:space="preserve"> a correlation between the feature geometry and the shape of the approach curves.</w:t>
        </w:r>
      </w:ins>
    </w:p>
    <w:p w14:paraId="7596C64A" w14:textId="77777777" w:rsidR="00AF45B3" w:rsidRDefault="00AF45B3" w:rsidP="00AF45B3">
      <w:pPr>
        <w:pStyle w:val="Heading2"/>
        <w:rPr>
          <w:lang w:val="en-GB"/>
        </w:rPr>
      </w:pPr>
      <w:bookmarkStart w:id="693" w:name="_Toc104985716"/>
      <w:r>
        <w:rPr>
          <w:lang w:val="en-GB"/>
        </w:rPr>
        <w:t>Array failure</w:t>
      </w:r>
      <w:bookmarkEnd w:id="693"/>
    </w:p>
    <w:p w14:paraId="485EB6D4" w14:textId="5BA7E9FB" w:rsidR="006E3F24" w:rsidRDefault="00422B3E" w:rsidP="00785965">
      <w:pPr>
        <w:jc w:val="both"/>
        <w:rPr>
          <w:ins w:id="694" w:author="Berg, Million van den" w:date="2022-06-03T18:18:00Z"/>
          <w:lang w:val="en-GB"/>
        </w:rPr>
      </w:pPr>
      <w:commentRangeStart w:id="695"/>
      <w:r>
        <w:rPr>
          <w:lang w:val="en-GB"/>
        </w:rPr>
        <w:t xml:space="preserve">A simple estimate for the array failure would be </w:t>
      </w:r>
      <w:del w:id="696" w:author="Berg, Million van den" w:date="2022-06-03T15:12:00Z">
        <w:r w:rsidDel="00900BD6">
          <w:rPr>
            <w:lang w:val="en-GB"/>
          </w:rPr>
          <w:delText>detachment according to the fiber bundle model</w:delText>
        </w:r>
      </w:del>
      <w:ins w:id="697" w:author="Berg, Million van den" w:date="2022-06-03T15:12:00Z">
        <w:r w:rsidR="00900BD6">
          <w:rPr>
            <w:lang w:val="en-GB"/>
          </w:rPr>
          <w:t xml:space="preserve">that failure </w:t>
        </w:r>
      </w:ins>
      <w:ins w:id="698" w:author="Berg, Million van den" w:date="2022-06-03T15:13:00Z">
        <w:r w:rsidR="00900BD6">
          <w:rPr>
            <w:lang w:val="en-GB"/>
          </w:rPr>
          <w:t>is caused by inter-cup variation</w:t>
        </w:r>
      </w:ins>
      <w:r>
        <w:rPr>
          <w:lang w:val="en-GB"/>
        </w:rPr>
        <w:t>. The data could be interpreted as a</w:t>
      </w:r>
      <w:del w:id="699" w:author="Berg, Million van den" w:date="2022-06-03T15:20:00Z">
        <w:r w:rsidDel="002B33D8">
          <w:rPr>
            <w:lang w:val="en-GB"/>
          </w:rPr>
          <w:delText xml:space="preserve"> global</w:delText>
        </w:r>
      </w:del>
      <w:r>
        <w:rPr>
          <w:lang w:val="en-GB"/>
        </w:rPr>
        <w:t xml:space="preserve"> load sharing system</w:t>
      </w:r>
      <w:r w:rsidR="00757D36">
        <w:rPr>
          <w:lang w:val="en-GB"/>
        </w:rPr>
        <w:t xml:space="preserve"> because of different detachment events that can be observed in the array detachment curves. </w:t>
      </w:r>
      <w:commentRangeStart w:id="700"/>
      <w:del w:id="701" w:author="Berg, Million van den" w:date="2022-06-03T15:20:00Z">
        <w:r w:rsidDel="002B33D8">
          <w:rPr>
            <w:lang w:val="en-GB"/>
          </w:rPr>
          <w:delText>However in</w:delText>
        </w:r>
      </w:del>
      <w:ins w:id="702" w:author="Berg, Million van den" w:date="2022-06-03T18:39:00Z">
        <w:r w:rsidR="002E6A7D">
          <w:rPr>
            <w:lang w:val="en-GB"/>
          </w:rPr>
          <w:t xml:space="preserve">Force-distance curves should be fitted to FBM to test </w:t>
        </w:r>
      </w:ins>
      <w:ins w:id="703" w:author="Berg, Million van den" w:date="2022-06-03T18:40:00Z">
        <w:r w:rsidR="002E6A7D">
          <w:rPr>
            <w:lang w:val="en-GB"/>
          </w:rPr>
          <w:t>for</w:t>
        </w:r>
      </w:ins>
      <w:ins w:id="704" w:author="Berg, Million van den" w:date="2022-06-03T18:39:00Z">
        <w:r w:rsidR="002E6A7D">
          <w:rPr>
            <w:lang w:val="en-GB"/>
          </w:rPr>
          <w:t xml:space="preserve"> </w:t>
        </w:r>
      </w:ins>
      <w:ins w:id="705" w:author="Berg, Million van den" w:date="2022-06-03T18:40:00Z">
        <w:r w:rsidR="002E6A7D">
          <w:rPr>
            <w:lang w:val="en-GB"/>
          </w:rPr>
          <w:t>appropriateness</w:t>
        </w:r>
      </w:ins>
      <w:del w:id="706" w:author="Berg, Million van den" w:date="2022-06-03T18:39:00Z">
        <w:r w:rsidDel="002E6A7D">
          <w:rPr>
            <w:lang w:val="en-GB"/>
          </w:rPr>
          <w:delText xml:space="preserve"> </w:delText>
        </w:r>
      </w:del>
      <w:del w:id="707" w:author="Berg, Million van den" w:date="2022-06-03T15:35:00Z">
        <w:r w:rsidDel="004222AF">
          <w:rPr>
            <w:lang w:val="en-GB"/>
          </w:rPr>
          <w:delText>this model</w:delText>
        </w:r>
      </w:del>
      <w:del w:id="708" w:author="Berg, Million van den" w:date="2022-06-03T18:39:00Z">
        <w:r w:rsidDel="002E6A7D">
          <w:rPr>
            <w:lang w:val="en-GB"/>
          </w:rPr>
          <w:delText xml:space="preserve"> it is assumed that </w:delText>
        </w:r>
      </w:del>
      <w:del w:id="709" w:author="Berg, Million van den" w:date="2022-06-03T15:21:00Z">
        <w:r w:rsidDel="002B33D8">
          <w:rPr>
            <w:lang w:val="en-GB"/>
          </w:rPr>
          <w:delText>features have similar properties</w:delText>
        </w:r>
        <w:commentRangeEnd w:id="700"/>
        <w:r w:rsidR="007558D7" w:rsidDel="002B33D8">
          <w:rPr>
            <w:rStyle w:val="CommentReference"/>
          </w:rPr>
          <w:commentReference w:id="700"/>
        </w:r>
      </w:del>
      <w:del w:id="710" w:author="Berg, Million van den" w:date="2022-06-03T18:39:00Z">
        <w:r w:rsidR="004222AF" w:rsidDel="002E6A7D">
          <w:rPr>
            <w:lang w:val="en-GB"/>
          </w:rPr>
          <w:fldChar w:fldCharType="begin"/>
        </w:r>
      </w:del>
      <w:r w:rsidR="00F34BE8">
        <w:rPr>
          <w:lang w:val="en-GB"/>
        </w:rPr>
        <w:instrText xml:space="preserve"> ADDIN EN.CITE &lt;EndNote&gt;&lt;Cite&gt;&lt;Author&gt;Choudhary&lt;/Author&gt;&lt;Year&gt;2020&lt;/Year&gt;&lt;RecNum&gt;24&lt;/RecNum&gt;&lt;DisplayText&gt;[11]&lt;/DisplayText&gt;&lt;record&gt;&lt;rec-number&gt;24&lt;/rec-number&gt;&lt;foreign-keys&gt;&lt;key app="EN" db-id="wrxppdzf7raez8eaptvpzzv35fttwva2azt5" timestamp="1654263244"&gt;24&lt;/key&gt;&lt;/foreign-keys&gt;&lt;ref-type name="Journal Article"&gt;17&lt;/ref-type&gt;&lt;contributors&gt;&lt;authors&gt;&lt;author&gt;Choudhary, Neha&lt;/author&gt;&lt;author&gt;Tyagi, Abhishek&lt;/author&gt;&lt;author&gt;Singh, Bhupendra&lt;/author&gt;&lt;/authors&gt;&lt;/contributors&gt;&lt;titles&gt;&lt;title&gt;Analysing Load-Sharing System Model with Type-I and Type-II Failure Censored Data from Weibull Distribution&lt;/title&gt;&lt;secondary-title&gt;Annals of Data Science&lt;/secondary-title&gt;&lt;/titles&gt;&lt;periodical&gt;&lt;full-title&gt;Annals of Data Science&lt;/full-title&gt;&lt;/periodical&gt;&lt;dates&gt;&lt;year&gt;2020&lt;/year&gt;&lt;/dates&gt;&lt;isbn&gt;2198-5804&amp;#xD;2198-5812&lt;/isbn&gt;&lt;urls&gt;&lt;/urls&gt;&lt;electronic-resource-num&gt;10.1007/s40745-020-00242-8&lt;/electronic-resource-num&gt;&lt;/record&gt;&lt;/Cite&gt;&lt;/EndNote&gt;</w:instrText>
      </w:r>
      <w:del w:id="711" w:author="Berg, Million van den" w:date="2022-06-03T18:39:00Z">
        <w:r w:rsidR="004222AF" w:rsidDel="002E6A7D">
          <w:rPr>
            <w:lang w:val="en-GB"/>
          </w:rPr>
          <w:fldChar w:fldCharType="separate"/>
        </w:r>
      </w:del>
      <w:r w:rsidR="00F34BE8">
        <w:rPr>
          <w:noProof/>
          <w:lang w:val="en-GB"/>
        </w:rPr>
        <w:t>[11]</w:t>
      </w:r>
      <w:del w:id="712" w:author="Berg, Million van den" w:date="2022-06-03T18:39:00Z">
        <w:r w:rsidR="004222AF" w:rsidDel="002E6A7D">
          <w:rPr>
            <w:lang w:val="en-GB"/>
          </w:rPr>
          <w:fldChar w:fldCharType="end"/>
        </w:r>
      </w:del>
      <w:r>
        <w:rPr>
          <w:lang w:val="en-GB"/>
        </w:rPr>
        <w:t xml:space="preserve">. </w:t>
      </w:r>
      <w:del w:id="713" w:author="Berg, Million van den" w:date="2022-06-03T17:11:00Z">
        <w:r w:rsidDel="00F12239">
          <w:rPr>
            <w:lang w:val="en-GB"/>
          </w:rPr>
          <w:delText xml:space="preserve">This </w:delText>
        </w:r>
      </w:del>
      <w:del w:id="714" w:author="Berg, Million van den" w:date="2022-06-03T15:30:00Z">
        <w:r w:rsidDel="00E55321">
          <w:rPr>
            <w:lang w:val="en-GB"/>
          </w:rPr>
          <w:delText>does not seem to</w:delText>
        </w:r>
      </w:del>
      <w:del w:id="715" w:author="Berg, Million van den" w:date="2022-06-03T17:11:00Z">
        <w:r w:rsidDel="00F12239">
          <w:rPr>
            <w:lang w:val="en-GB"/>
          </w:rPr>
          <w:delText xml:space="preserve"> be the case, there is a </w:delText>
        </w:r>
        <w:r w:rsidR="00164E76" w:rsidDel="00F12239">
          <w:rPr>
            <w:lang w:val="en-GB"/>
          </w:rPr>
          <w:delText xml:space="preserve">distribution from 20mN </w:delText>
        </w:r>
      </w:del>
      <w:del w:id="716" w:author="Berg, Million van den" w:date="2022-06-03T15:35:00Z">
        <w:r w:rsidR="00164E76" w:rsidDel="004222AF">
          <w:rPr>
            <w:lang w:val="en-GB"/>
          </w:rPr>
          <w:delText>to 50mN</w:delText>
        </w:r>
        <w:r w:rsidR="00351FCF" w:rsidDel="004222AF">
          <w:rPr>
            <w:lang w:val="en-GB"/>
          </w:rPr>
          <w:delText xml:space="preserve"> </w:delText>
        </w:r>
      </w:del>
      <w:del w:id="717" w:author="Berg, Million van den" w:date="2022-06-03T17:11:00Z">
        <w:r w:rsidR="00351FCF" w:rsidDel="00F12239">
          <w:rPr>
            <w:lang w:val="en-GB"/>
          </w:rPr>
          <w:delText>for the suction cups</w:delText>
        </w:r>
      </w:del>
      <w:del w:id="718" w:author="Berg, Million van den" w:date="2022-06-03T15:31:00Z">
        <w:r w:rsidR="00164E76" w:rsidDel="00E55321">
          <w:rPr>
            <w:lang w:val="en-GB"/>
          </w:rPr>
          <w:delText xml:space="preserve"> this indicates that they are not quite as similar as expected</w:delText>
        </w:r>
      </w:del>
      <w:del w:id="719" w:author="Berg, Million van den" w:date="2022-06-03T17:11:00Z">
        <w:r w:rsidR="00164E76" w:rsidDel="00F12239">
          <w:rPr>
            <w:lang w:val="en-GB"/>
          </w:rPr>
          <w:delText>. This model</w:delText>
        </w:r>
      </w:del>
      <w:ins w:id="720" w:author="Berg, Million van den" w:date="2022-06-03T17:11:00Z">
        <w:r w:rsidR="00F12239">
          <w:rPr>
            <w:lang w:val="en-GB"/>
          </w:rPr>
          <w:t xml:space="preserve">I think that this might be the correct </w:t>
        </w:r>
      </w:ins>
      <w:ins w:id="721" w:author="Berg, Million van den" w:date="2022-06-03T17:12:00Z">
        <w:r w:rsidR="00F12239">
          <w:rPr>
            <w:lang w:val="en-GB"/>
          </w:rPr>
          <w:t>assumption and that FBM</w:t>
        </w:r>
      </w:ins>
      <w:r w:rsidR="00164E76">
        <w:rPr>
          <w:lang w:val="en-GB"/>
        </w:rPr>
        <w:t xml:space="preserve"> </w:t>
      </w:r>
      <w:del w:id="722" w:author="Berg, Million van den" w:date="2022-06-03T15:31:00Z">
        <w:r w:rsidR="00164E76" w:rsidDel="00E55321">
          <w:rPr>
            <w:lang w:val="en-GB"/>
          </w:rPr>
          <w:delText xml:space="preserve">is not </w:delText>
        </w:r>
      </w:del>
      <w:ins w:id="723" w:author="Berg, Million van den" w:date="2022-06-03T15:32:00Z">
        <w:r w:rsidR="00E55321">
          <w:rPr>
            <w:lang w:val="en-GB"/>
          </w:rPr>
          <w:t>is</w:t>
        </w:r>
      </w:ins>
      <w:ins w:id="724" w:author="Berg, Million van den" w:date="2022-06-03T15:31:00Z">
        <w:r w:rsidR="00E55321">
          <w:rPr>
            <w:lang w:val="en-GB"/>
          </w:rPr>
          <w:t xml:space="preserve"> </w:t>
        </w:r>
      </w:ins>
      <w:r w:rsidR="00164E76">
        <w:rPr>
          <w:lang w:val="en-GB"/>
        </w:rPr>
        <w:t xml:space="preserve">a suitable model to use </w:t>
      </w:r>
      <w:ins w:id="725" w:author="Berg, Million van den" w:date="2022-06-03T17:12:00Z">
        <w:r w:rsidR="00F12239">
          <w:rPr>
            <w:lang w:val="en-GB"/>
          </w:rPr>
          <w:t xml:space="preserve">for understanding </w:t>
        </w:r>
      </w:ins>
      <w:del w:id="726" w:author="Berg, Million van den" w:date="2022-06-03T17:12:00Z">
        <w:r w:rsidR="00164E76" w:rsidDel="00F12239">
          <w:rPr>
            <w:lang w:val="en-GB"/>
          </w:rPr>
          <w:delText xml:space="preserve">to predict </w:delText>
        </w:r>
      </w:del>
      <w:r w:rsidR="00164E76">
        <w:rPr>
          <w:lang w:val="en-GB"/>
        </w:rPr>
        <w:t>detachment in this experiment</w:t>
      </w:r>
      <w:ins w:id="727" w:author="Berg, Million van den" w:date="2022-06-03T18:17:00Z">
        <w:r w:rsidR="006E3F24">
          <w:rPr>
            <w:lang w:val="en-GB"/>
          </w:rPr>
          <w:t>.</w:t>
        </w:r>
      </w:ins>
      <w:ins w:id="728" w:author="Berg, Million van den" w:date="2022-06-03T18:18:00Z">
        <w:r w:rsidR="006E3F24">
          <w:rPr>
            <w:lang w:val="en-GB"/>
          </w:rPr>
          <w:t xml:space="preserve"> </w:t>
        </w:r>
      </w:ins>
      <w:del w:id="729" w:author="Berg, Million van den" w:date="2022-06-03T18:17:00Z">
        <w:r w:rsidR="00164E76" w:rsidDel="006E3F24">
          <w:rPr>
            <w:lang w:val="en-GB"/>
          </w:rPr>
          <w:delText xml:space="preserve">. </w:delText>
        </w:r>
      </w:del>
      <w:del w:id="730" w:author="Berg, Million van den" w:date="2022-06-03T19:11:00Z">
        <w:r w:rsidR="00AC7782" w:rsidDel="008D35CB">
          <w:rPr>
            <w:lang w:val="en-GB"/>
          </w:rPr>
          <w:delText>Besides</w:delText>
        </w:r>
      </w:del>
      <w:ins w:id="731" w:author="Berg, Million van den" w:date="2022-06-03T19:11:00Z">
        <w:r w:rsidR="008D35CB">
          <w:rPr>
            <w:lang w:val="en-GB"/>
          </w:rPr>
          <w:t>Adding to that</w:t>
        </w:r>
      </w:ins>
      <w:r w:rsidR="007F5145">
        <w:rPr>
          <w:lang w:val="en-GB"/>
        </w:rPr>
        <w:t>,</w:t>
      </w:r>
      <w:r w:rsidR="00AC7782">
        <w:rPr>
          <w:lang w:val="en-GB"/>
        </w:rPr>
        <w:t xml:space="preserve"> there seems to be no </w:t>
      </w:r>
      <w:proofErr w:type="spellStart"/>
      <w:r w:rsidR="00AC7782">
        <w:rPr>
          <w:lang w:val="en-GB"/>
        </w:rPr>
        <w:t>corelation</w:t>
      </w:r>
      <w:proofErr w:type="spellEnd"/>
      <w:r w:rsidR="00AC7782">
        <w:rPr>
          <w:lang w:val="en-GB"/>
        </w:rPr>
        <w:t xml:space="preserve"> between adhesion </w:t>
      </w:r>
      <w:del w:id="732" w:author="Berg, Million van den" w:date="2022-06-03T17:13:00Z">
        <w:r w:rsidR="00AC7782" w:rsidDel="002B1BEB">
          <w:rPr>
            <w:lang w:val="en-GB"/>
          </w:rPr>
          <w:delText xml:space="preserve">force </w:delText>
        </w:r>
      </w:del>
      <w:ins w:id="733" w:author="Berg, Million van den" w:date="2022-06-03T17:13:00Z">
        <w:r w:rsidR="002B1BEB">
          <w:rPr>
            <w:lang w:val="en-GB"/>
          </w:rPr>
          <w:t xml:space="preserve">work </w:t>
        </w:r>
      </w:ins>
      <w:r w:rsidR="00AC7782">
        <w:rPr>
          <w:lang w:val="en-GB"/>
        </w:rPr>
        <w:t>and spatial placement</w:t>
      </w:r>
      <w:r w:rsidR="0029248A">
        <w:rPr>
          <w:lang w:val="en-GB"/>
        </w:rPr>
        <w:t>.</w:t>
      </w:r>
      <w:commentRangeEnd w:id="695"/>
      <w:r w:rsidR="007558D7">
        <w:rPr>
          <w:rStyle w:val="CommentReference"/>
        </w:rPr>
        <w:commentReference w:id="695"/>
      </w:r>
    </w:p>
    <w:p w14:paraId="3681F5DD" w14:textId="133B42E6" w:rsidR="006E3F24" w:rsidDel="002E6A7D" w:rsidRDefault="006E3F24" w:rsidP="00785965">
      <w:pPr>
        <w:jc w:val="both"/>
        <w:rPr>
          <w:del w:id="734" w:author="Berg, Million van den" w:date="2022-06-03T18:40:00Z"/>
          <w:lang w:val="en-GB"/>
        </w:rPr>
      </w:pPr>
    </w:p>
    <w:p w14:paraId="4A12770D" w14:textId="77777777" w:rsidR="0033066F" w:rsidRDefault="00FE095D" w:rsidP="00FE095D">
      <w:pPr>
        <w:pStyle w:val="Heading1"/>
        <w:rPr>
          <w:lang w:val="en-GB"/>
        </w:rPr>
      </w:pPr>
      <w:bookmarkStart w:id="735" w:name="_Toc104985717"/>
      <w:r>
        <w:rPr>
          <w:lang w:val="en-GB"/>
        </w:rPr>
        <w:t>Conclusion</w:t>
      </w:r>
      <w:bookmarkEnd w:id="735"/>
    </w:p>
    <w:p w14:paraId="1B64283C" w14:textId="2E7E7DEB" w:rsidR="00FE095D" w:rsidRDefault="0033066F" w:rsidP="00954850">
      <w:pPr>
        <w:jc w:val="both"/>
        <w:rPr>
          <w:lang w:val="en-GB"/>
        </w:rPr>
      </w:pPr>
      <w:r>
        <w:rPr>
          <w:lang w:val="en-GB"/>
        </w:rPr>
        <w:t>In conclusion,</w:t>
      </w:r>
      <w:r w:rsidR="00BC36DC">
        <w:rPr>
          <w:lang w:val="en-GB"/>
        </w:rPr>
        <w:t xml:space="preserve"> we have shown that</w:t>
      </w:r>
      <w:r>
        <w:rPr>
          <w:lang w:val="en-GB"/>
        </w:rPr>
        <w:t xml:space="preserve"> </w:t>
      </w:r>
      <w:proofErr w:type="spellStart"/>
      <w:r w:rsidR="005E7352">
        <w:rPr>
          <w:lang w:val="en-GB"/>
        </w:rPr>
        <w:t>W</w:t>
      </w:r>
      <w:r w:rsidR="005E7352">
        <w:rPr>
          <w:vertAlign w:val="subscript"/>
          <w:lang w:val="en-GB"/>
        </w:rPr>
        <w:t>adh</w:t>
      </w:r>
      <w:proofErr w:type="spellEnd"/>
      <w:r w:rsidR="005E7352">
        <w:rPr>
          <w:vertAlign w:val="subscript"/>
          <w:lang w:val="en-GB"/>
        </w:rPr>
        <w:t>, single</w:t>
      </w:r>
      <w:r w:rsidR="005E7352">
        <w:rPr>
          <w:lang w:val="en-GB"/>
        </w:rPr>
        <w:t xml:space="preserve"> </w:t>
      </w:r>
      <w:r w:rsidR="00BC36DC">
        <w:rPr>
          <w:lang w:val="en-GB"/>
        </w:rPr>
        <w:t>cannot</w:t>
      </w:r>
      <w:r w:rsidR="005E7352">
        <w:rPr>
          <w:lang w:val="en-GB"/>
        </w:rPr>
        <w:t xml:space="preserve"> be calculated from </w:t>
      </w:r>
      <w:proofErr w:type="spellStart"/>
      <w:r w:rsidR="005E7352">
        <w:rPr>
          <w:lang w:val="en-GB"/>
        </w:rPr>
        <w:t>W</w:t>
      </w:r>
      <w:r w:rsidR="005E7352">
        <w:rPr>
          <w:vertAlign w:val="subscript"/>
          <w:lang w:val="en-GB"/>
        </w:rPr>
        <w:t>adh</w:t>
      </w:r>
      <w:proofErr w:type="spellEnd"/>
      <w:r w:rsidR="005E7352">
        <w:rPr>
          <w:vertAlign w:val="subscript"/>
          <w:lang w:val="en-GB"/>
        </w:rPr>
        <w:t>, array</w:t>
      </w:r>
      <w:r w:rsidR="005E7352">
        <w:rPr>
          <w:lang w:val="en-GB"/>
        </w:rPr>
        <w:t>, there is a difference between the responses for the suction cups due to geometry and preparation</w:t>
      </w:r>
      <w:r w:rsidR="00BE7C98">
        <w:rPr>
          <w:lang w:val="en-GB"/>
        </w:rPr>
        <w:t>.</w:t>
      </w:r>
      <w:r w:rsidR="00BC36DC">
        <w:rPr>
          <w:lang w:val="en-GB"/>
        </w:rPr>
        <w:t xml:space="preserve"> We have also demonstrated that there is</w:t>
      </w:r>
      <w:r w:rsidR="005E7352">
        <w:rPr>
          <w:lang w:val="en-GB"/>
        </w:rPr>
        <w:t xml:space="preserve"> an increasing adhesion while measuring through time</w:t>
      </w:r>
      <w:r w:rsidR="00BE7C98">
        <w:rPr>
          <w:lang w:val="en-GB"/>
        </w:rPr>
        <w:t xml:space="preserve"> and</w:t>
      </w:r>
      <w:ins w:id="736" w:author="Berg, Million van den" w:date="2022-06-07T13:38:00Z">
        <w:r w:rsidR="00C638FE">
          <w:rPr>
            <w:lang w:val="en-GB"/>
          </w:rPr>
          <w:t xml:space="preserve"> that</w:t>
        </w:r>
      </w:ins>
      <w:r w:rsidR="00BE7C98">
        <w:rPr>
          <w:lang w:val="en-GB"/>
        </w:rPr>
        <w:t xml:space="preserve"> </w:t>
      </w:r>
      <w:commentRangeStart w:id="737"/>
      <w:del w:id="738" w:author="Berg, Million van den" w:date="2022-06-07T13:36:00Z">
        <w:r w:rsidR="00BE7C98" w:rsidDel="00C638FE">
          <w:rPr>
            <w:lang w:val="en-GB"/>
          </w:rPr>
          <w:delText>that</w:delText>
        </w:r>
        <w:r w:rsidR="005E7352" w:rsidDel="00C638FE">
          <w:rPr>
            <w:lang w:val="en-GB"/>
          </w:rPr>
          <w:delText xml:space="preserve"> </w:delText>
        </w:r>
        <w:r w:rsidR="00E519DD" w:rsidDel="00C638FE">
          <w:rPr>
            <w:lang w:val="en-GB"/>
          </w:rPr>
          <w:delText>Hertzian contact cannot be assumed</w:delText>
        </w:r>
        <w:commentRangeEnd w:id="737"/>
        <w:r w:rsidR="00D237B1" w:rsidDel="00C638FE">
          <w:rPr>
            <w:rStyle w:val="CommentReference"/>
          </w:rPr>
          <w:commentReference w:id="737"/>
        </w:r>
      </w:del>
      <w:ins w:id="739" w:author="Berg, Million van den" w:date="2022-06-07T13:36:00Z">
        <w:r w:rsidR="00C638FE">
          <w:rPr>
            <w:lang w:val="en-GB"/>
          </w:rPr>
          <w:t xml:space="preserve">the approach force-distance curves </w:t>
        </w:r>
      </w:ins>
      <w:ins w:id="740" w:author="Berg, Million van den" w:date="2022-06-07T13:37:00Z">
        <w:r w:rsidR="00C638FE">
          <w:rPr>
            <w:lang w:val="en-GB"/>
          </w:rPr>
          <w:t>should be thoroughly investigate</w:t>
        </w:r>
      </w:ins>
      <w:ins w:id="741" w:author="Berg, Million van den" w:date="2022-06-07T13:38:00Z">
        <w:r w:rsidR="00C638FE">
          <w:rPr>
            <w:lang w:val="en-GB"/>
          </w:rPr>
          <w:t>d</w:t>
        </w:r>
      </w:ins>
      <w:ins w:id="742" w:author="Berg, Million van den" w:date="2022-06-07T13:37:00Z">
        <w:r w:rsidR="00C638FE">
          <w:rPr>
            <w:lang w:val="en-GB"/>
          </w:rPr>
          <w:t xml:space="preserve"> to find out </w:t>
        </w:r>
      </w:ins>
      <w:ins w:id="743" w:author="Berg, Million van den" w:date="2022-06-07T13:40:00Z">
        <w:r w:rsidR="007106F1">
          <w:rPr>
            <w:lang w:val="en-GB"/>
          </w:rPr>
          <w:t>whether</w:t>
        </w:r>
      </w:ins>
      <w:ins w:id="744" w:author="Berg, Million van den" w:date="2022-06-07T13:37:00Z">
        <w:r w:rsidR="00C638FE">
          <w:rPr>
            <w:lang w:val="en-GB"/>
          </w:rPr>
          <w:t xml:space="preserve"> there is a correlation between the feature geometry and the shape of the approach curves</w:t>
        </w:r>
      </w:ins>
      <w:r w:rsidR="00BE7C98">
        <w:rPr>
          <w:lang w:val="en-GB"/>
        </w:rPr>
        <w:t xml:space="preserve">. Besides that, </w:t>
      </w:r>
      <w:r w:rsidR="00E519DD">
        <w:rPr>
          <w:lang w:val="en-GB"/>
        </w:rPr>
        <w:t>the array failure can</w:t>
      </w:r>
      <w:del w:id="745" w:author="Berg, Million van den" w:date="2022-06-03T15:08:00Z">
        <w:r w:rsidR="00E519DD" w:rsidDel="0005311F">
          <w:rPr>
            <w:lang w:val="en-GB"/>
          </w:rPr>
          <w:delText>not</w:delText>
        </w:r>
      </w:del>
      <w:r w:rsidR="00E519DD">
        <w:rPr>
          <w:lang w:val="en-GB"/>
        </w:rPr>
        <w:t xml:space="preserve"> be </w:t>
      </w:r>
      <w:del w:id="746" w:author="Berg, Million van den" w:date="2022-06-03T15:38:00Z">
        <w:r w:rsidR="00E519DD" w:rsidDel="00880FAB">
          <w:rPr>
            <w:lang w:val="en-GB"/>
          </w:rPr>
          <w:delText xml:space="preserve">explained </w:delText>
        </w:r>
      </w:del>
      <w:ins w:id="747" w:author="Berg, Million van den" w:date="2022-06-03T15:38:00Z">
        <w:r w:rsidR="00880FAB">
          <w:rPr>
            <w:lang w:val="en-GB"/>
          </w:rPr>
          <w:t xml:space="preserve">described </w:t>
        </w:r>
      </w:ins>
      <w:r w:rsidR="00E519DD">
        <w:rPr>
          <w:lang w:val="en-GB"/>
        </w:rPr>
        <w:t xml:space="preserve">by the </w:t>
      </w:r>
      <w:del w:id="748" w:author="Berg, Million van den" w:date="2022-06-03T15:08:00Z">
        <w:r w:rsidR="00E519DD" w:rsidDel="0005311F">
          <w:rPr>
            <w:lang w:val="en-GB"/>
          </w:rPr>
          <w:delText>fiber bundle model</w:delText>
        </w:r>
      </w:del>
      <w:ins w:id="749" w:author="Berg, Million van den" w:date="2022-06-03T15:08:00Z">
        <w:r w:rsidR="0005311F">
          <w:rPr>
            <w:lang w:val="en-GB"/>
          </w:rPr>
          <w:t>FBM</w:t>
        </w:r>
      </w:ins>
      <w:del w:id="750" w:author="Berg, Million van den" w:date="2022-06-03T18:25:00Z">
        <w:r w:rsidR="00E519DD" w:rsidDel="00B50A2B">
          <w:rPr>
            <w:lang w:val="en-GB"/>
          </w:rPr>
          <w:delText xml:space="preserve"> </w:delText>
        </w:r>
      </w:del>
      <w:del w:id="751" w:author="Berg, Million van den" w:date="2022-06-03T15:37:00Z">
        <w:r w:rsidR="00E519DD" w:rsidDel="004222AF">
          <w:rPr>
            <w:lang w:val="en-GB"/>
          </w:rPr>
          <w:delText xml:space="preserve">due to the </w:delText>
        </w:r>
      </w:del>
      <w:del w:id="752" w:author="Berg, Million van den" w:date="2022-06-03T15:08:00Z">
        <w:r w:rsidR="00E519DD" w:rsidDel="0005311F">
          <w:rPr>
            <w:lang w:val="en-GB"/>
          </w:rPr>
          <w:delText xml:space="preserve">wide </w:delText>
        </w:r>
      </w:del>
      <w:del w:id="753" w:author="Berg, Million van den" w:date="2022-06-03T15:37:00Z">
        <w:r w:rsidR="00E519DD" w:rsidDel="004222AF">
          <w:rPr>
            <w:lang w:val="en-GB"/>
          </w:rPr>
          <w:delText>distribution of W</w:delText>
        </w:r>
        <w:r w:rsidR="00E519DD" w:rsidDel="004222AF">
          <w:rPr>
            <w:vertAlign w:val="subscript"/>
            <w:lang w:val="en-GB"/>
          </w:rPr>
          <w:delText>adh, single</w:delText>
        </w:r>
      </w:del>
      <w:r w:rsidR="00E519DD">
        <w:rPr>
          <w:lang w:val="en-GB"/>
        </w:rPr>
        <w:t xml:space="preserve">. </w:t>
      </w:r>
      <w:proofErr w:type="spellStart"/>
      <w:r w:rsidR="00BC36DC">
        <w:rPr>
          <w:lang w:val="en-GB"/>
        </w:rPr>
        <w:t>W</w:t>
      </w:r>
      <w:r w:rsidR="00BC36DC">
        <w:rPr>
          <w:vertAlign w:val="subscript"/>
          <w:lang w:val="en-GB"/>
        </w:rPr>
        <w:t>adh</w:t>
      </w:r>
      <w:proofErr w:type="spellEnd"/>
      <w:r w:rsidR="00BC36DC">
        <w:rPr>
          <w:vertAlign w:val="subscript"/>
          <w:lang w:val="en-GB"/>
        </w:rPr>
        <w:t>, array</w:t>
      </w:r>
      <w:r w:rsidR="00BC36DC">
        <w:rPr>
          <w:lang w:val="en-GB"/>
        </w:rPr>
        <w:t xml:space="preserve"> should not be related to </w:t>
      </w:r>
      <w:proofErr w:type="spellStart"/>
      <w:r w:rsidR="00BE7C98">
        <w:rPr>
          <w:lang w:val="en-GB"/>
        </w:rPr>
        <w:t>W</w:t>
      </w:r>
      <w:r w:rsidR="00BE7C98">
        <w:rPr>
          <w:vertAlign w:val="subscript"/>
          <w:lang w:val="en-GB"/>
        </w:rPr>
        <w:t>adh</w:t>
      </w:r>
      <w:proofErr w:type="spellEnd"/>
      <w:r w:rsidR="00BE7C98">
        <w:rPr>
          <w:vertAlign w:val="subscript"/>
          <w:lang w:val="en-GB"/>
        </w:rPr>
        <w:t>, single</w:t>
      </w:r>
      <w:r w:rsidR="00BE7C98">
        <w:rPr>
          <w:lang w:val="en-GB"/>
        </w:rPr>
        <w:t>, it should be considered as two separate systems.</w:t>
      </w:r>
      <w:r w:rsidR="00327650">
        <w:rPr>
          <w:lang w:val="en-GB"/>
        </w:rPr>
        <w:t xml:space="preserve"> This knowledge should be kept in mind while performing future experiments upon arrayed suction cups. </w:t>
      </w:r>
      <w:r w:rsidR="00FE095D">
        <w:rPr>
          <w:lang w:val="en-GB"/>
        </w:rPr>
        <w:br w:type="page"/>
      </w:r>
    </w:p>
    <w:p w14:paraId="05F66BC5" w14:textId="79FDDF15" w:rsidR="00FB3BEB" w:rsidRDefault="000C7367" w:rsidP="001D597D">
      <w:pPr>
        <w:pStyle w:val="Heading1"/>
        <w:jc w:val="both"/>
        <w:rPr>
          <w:lang w:val="en-GB"/>
        </w:rPr>
      </w:pPr>
      <w:bookmarkStart w:id="754" w:name="_Toc104985718"/>
      <w:r>
        <w:rPr>
          <w:lang w:val="en-GB"/>
        </w:rPr>
        <w:lastRenderedPageBreak/>
        <w:t>Bibliography</w:t>
      </w:r>
      <w:bookmarkEnd w:id="754"/>
    </w:p>
    <w:p w14:paraId="1694B942" w14:textId="77777777" w:rsidR="00F34BE8" w:rsidRPr="00F34BE8" w:rsidRDefault="00FB3BEB" w:rsidP="00F34BE8">
      <w:pPr>
        <w:pStyle w:val="EndNoteBibliography"/>
        <w:spacing w:after="0"/>
        <w:ind w:left="720" w:hanging="720"/>
      </w:pPr>
      <w:r>
        <w:rPr>
          <w:lang w:val="en-GB"/>
        </w:rPr>
        <w:fldChar w:fldCharType="begin"/>
      </w:r>
      <w:r>
        <w:rPr>
          <w:lang w:val="en-GB"/>
        </w:rPr>
        <w:instrText xml:space="preserve"> ADDIN EN.REFLIST </w:instrText>
      </w:r>
      <w:r>
        <w:rPr>
          <w:lang w:val="en-GB"/>
        </w:rPr>
        <w:fldChar w:fldCharType="separate"/>
      </w:r>
      <w:r w:rsidR="00F34BE8" w:rsidRPr="00F34BE8">
        <w:t>1.</w:t>
      </w:r>
      <w:r w:rsidR="00F34BE8" w:rsidRPr="00F34BE8">
        <w:tab/>
        <w:t xml:space="preserve">Kim, S., C. Laschi, and B. Trimmer, </w:t>
      </w:r>
      <w:r w:rsidR="00F34BE8" w:rsidRPr="00F34BE8">
        <w:rPr>
          <w:i/>
        </w:rPr>
        <w:t>Soft robotics: a bioinspired evolution in robotics.</w:t>
      </w:r>
      <w:r w:rsidR="00F34BE8" w:rsidRPr="00F34BE8">
        <w:t xml:space="preserve"> Trends Biotechnol, 2013. </w:t>
      </w:r>
      <w:r w:rsidR="00F34BE8" w:rsidRPr="00F34BE8">
        <w:rPr>
          <w:b/>
        </w:rPr>
        <w:t>31</w:t>
      </w:r>
      <w:r w:rsidR="00F34BE8" w:rsidRPr="00F34BE8">
        <w:t>(5): p. 287-94.</w:t>
      </w:r>
    </w:p>
    <w:p w14:paraId="0248F908" w14:textId="77777777" w:rsidR="00F34BE8" w:rsidRPr="00F34BE8" w:rsidRDefault="00F34BE8" w:rsidP="00F34BE8">
      <w:pPr>
        <w:pStyle w:val="EndNoteBibliography"/>
        <w:spacing w:after="0"/>
        <w:ind w:left="720" w:hanging="720"/>
      </w:pPr>
      <w:r w:rsidRPr="00F34BE8">
        <w:t>2.</w:t>
      </w:r>
      <w:r w:rsidRPr="00F34BE8">
        <w:tab/>
        <w:t xml:space="preserve">Li, S., et al., </w:t>
      </w:r>
      <w:r w:rsidRPr="00F34BE8">
        <w:rPr>
          <w:i/>
        </w:rPr>
        <w:t>Switchable Adhesion for Nonflat Surfaces Mimicking Geckos' Adhesive Structures and Toe Muscles.</w:t>
      </w:r>
      <w:r w:rsidRPr="00F34BE8">
        <w:t xml:space="preserve"> ACS Appl Mater Interfaces, 2020. </w:t>
      </w:r>
      <w:r w:rsidRPr="00F34BE8">
        <w:rPr>
          <w:b/>
        </w:rPr>
        <w:t>12</w:t>
      </w:r>
      <w:r w:rsidRPr="00F34BE8">
        <w:t>(35): p. 39745-39755.</w:t>
      </w:r>
    </w:p>
    <w:p w14:paraId="726C64C3" w14:textId="77777777" w:rsidR="00F34BE8" w:rsidRPr="00F34BE8" w:rsidRDefault="00F34BE8" w:rsidP="00F34BE8">
      <w:pPr>
        <w:pStyle w:val="EndNoteBibliography"/>
        <w:spacing w:after="0"/>
        <w:ind w:left="720" w:hanging="720"/>
      </w:pPr>
      <w:r w:rsidRPr="00F34BE8">
        <w:t>3.</w:t>
      </w:r>
      <w:r w:rsidRPr="00F34BE8">
        <w:tab/>
        <w:t xml:space="preserve">SoftGripping, </w:t>
      </w:r>
      <w:r w:rsidRPr="00F34BE8">
        <w:rPr>
          <w:i/>
        </w:rPr>
        <w:t>SoftGripping Catalogue</w:t>
      </w:r>
      <w:r w:rsidRPr="00F34BE8">
        <w:t xml:space="preserve">, in </w:t>
      </w:r>
      <w:r w:rsidRPr="00F34BE8">
        <w:rPr>
          <w:i/>
        </w:rPr>
        <w:t>Product Catalog 2021</w:t>
      </w:r>
      <w:r w:rsidRPr="00F34BE8">
        <w:t>, SoftGripping, Editor. 2021, SoftGripping.</w:t>
      </w:r>
    </w:p>
    <w:p w14:paraId="7A6813D9" w14:textId="77777777" w:rsidR="00F34BE8" w:rsidRPr="00F34BE8" w:rsidRDefault="00F34BE8" w:rsidP="00F34BE8">
      <w:pPr>
        <w:pStyle w:val="EndNoteBibliography"/>
        <w:spacing w:after="0"/>
        <w:ind w:left="720" w:hanging="720"/>
      </w:pPr>
      <w:r w:rsidRPr="00F34BE8">
        <w:t>4.</w:t>
      </w:r>
      <w:r w:rsidRPr="00F34BE8">
        <w:tab/>
        <w:t xml:space="preserve">Ilievski, F., et al., </w:t>
      </w:r>
      <w:r w:rsidRPr="00F34BE8">
        <w:rPr>
          <w:i/>
        </w:rPr>
        <w:t>Soft robotics for chemists.</w:t>
      </w:r>
      <w:r w:rsidRPr="00F34BE8">
        <w:t xml:space="preserve"> Angew Chem Int Ed Engl, 2011. </w:t>
      </w:r>
      <w:r w:rsidRPr="00F34BE8">
        <w:rPr>
          <w:b/>
        </w:rPr>
        <w:t>50</w:t>
      </w:r>
      <w:r w:rsidRPr="00F34BE8">
        <w:t>(8): p. 1890-5.</w:t>
      </w:r>
    </w:p>
    <w:p w14:paraId="5980F91F" w14:textId="77777777" w:rsidR="00F34BE8" w:rsidRPr="00F34BE8" w:rsidRDefault="00F34BE8" w:rsidP="00F34BE8">
      <w:pPr>
        <w:pStyle w:val="EndNoteBibliography"/>
        <w:spacing w:after="0"/>
        <w:ind w:left="720" w:hanging="720"/>
      </w:pPr>
      <w:r w:rsidRPr="00F34BE8">
        <w:t>5.</w:t>
      </w:r>
      <w:r w:rsidRPr="00F34BE8">
        <w:tab/>
        <w:t xml:space="preserve">Hutson, M., </w:t>
      </w:r>
      <w:r w:rsidRPr="00F34BE8">
        <w:rPr>
          <w:i/>
        </w:rPr>
        <w:t>Gecko-inspired gripper could help robots climb walls</w:t>
      </w:r>
      <w:r w:rsidRPr="00F34BE8">
        <w:t xml:space="preserve">, in </w:t>
      </w:r>
      <w:r w:rsidRPr="00F34BE8">
        <w:rPr>
          <w:i/>
        </w:rPr>
        <w:t>Science</w:t>
      </w:r>
      <w:r w:rsidRPr="00F34BE8">
        <w:t>. 2017, AAAS: New York.</w:t>
      </w:r>
    </w:p>
    <w:p w14:paraId="4F91ED47" w14:textId="77777777" w:rsidR="00F34BE8" w:rsidRPr="00F34BE8" w:rsidRDefault="00F34BE8" w:rsidP="00F34BE8">
      <w:pPr>
        <w:pStyle w:val="EndNoteBibliography"/>
        <w:spacing w:after="0"/>
        <w:ind w:left="720" w:hanging="720"/>
      </w:pPr>
      <w:r w:rsidRPr="00F34BE8">
        <w:t>6.</w:t>
      </w:r>
      <w:r w:rsidRPr="00F34BE8">
        <w:tab/>
        <w:t xml:space="preserve">Domański, Z., </w:t>
      </w:r>
      <w:r w:rsidRPr="00F34BE8">
        <w:rPr>
          <w:i/>
        </w:rPr>
        <w:t>Critical Avalanches in Fiber Bundle Models of Arrays of Nanopillars</w:t>
      </w:r>
      <w:r w:rsidRPr="00F34BE8">
        <w:t xml:space="preserve">, in </w:t>
      </w:r>
      <w:r w:rsidRPr="00F34BE8">
        <w:rPr>
          <w:i/>
        </w:rPr>
        <w:t>IMECS</w:t>
      </w:r>
      <w:r w:rsidRPr="00F34BE8">
        <w:t>. 2013: Hong Kong. p. 765-768.</w:t>
      </w:r>
    </w:p>
    <w:p w14:paraId="3A7D1268" w14:textId="77777777" w:rsidR="00F34BE8" w:rsidRPr="00F34BE8" w:rsidRDefault="00F34BE8" w:rsidP="00F34BE8">
      <w:pPr>
        <w:pStyle w:val="EndNoteBibliography"/>
        <w:spacing w:after="0"/>
        <w:ind w:left="720" w:hanging="720"/>
      </w:pPr>
      <w:r w:rsidRPr="00F34BE8">
        <w:t>7.</w:t>
      </w:r>
      <w:r w:rsidRPr="00F34BE8">
        <w:tab/>
        <w:t xml:space="preserve">all, S.S.e. </w:t>
      </w:r>
      <w:r w:rsidRPr="00F34BE8">
        <w:rPr>
          <w:i/>
        </w:rPr>
        <w:t>The Local load sharing fiber bundle model in higher dimensions</w:t>
      </w:r>
      <w:r w:rsidRPr="00F34BE8">
        <w:t>. 2015.  DOI: 10.1103/PhysRevE.92.020401.</w:t>
      </w:r>
    </w:p>
    <w:p w14:paraId="5E6D0F0D" w14:textId="77777777" w:rsidR="00F34BE8" w:rsidRPr="00F34BE8" w:rsidRDefault="00F34BE8" w:rsidP="00F34BE8">
      <w:pPr>
        <w:pStyle w:val="EndNoteBibliography"/>
        <w:spacing w:after="0"/>
        <w:ind w:left="720" w:hanging="720"/>
      </w:pPr>
      <w:r w:rsidRPr="00F34BE8">
        <w:t>8.</w:t>
      </w:r>
      <w:r w:rsidRPr="00F34BE8">
        <w:tab/>
        <w:t xml:space="preserve">Tom Kodger, R.F., </w:t>
      </w:r>
      <w:r w:rsidRPr="00F34BE8">
        <w:rPr>
          <w:i/>
        </w:rPr>
        <w:t>Indentation</w:t>
      </w:r>
      <w:r w:rsidRPr="00F34BE8">
        <w:t xml:space="preserve">, in </w:t>
      </w:r>
      <w:r w:rsidRPr="00F34BE8">
        <w:rPr>
          <w:i/>
        </w:rPr>
        <w:t>Research Methods Soft Matter PCC-31303</w:t>
      </w:r>
      <w:r w:rsidRPr="00F34BE8">
        <w:t>. 2022, Wageningen University &amp; Research: Wageningen. p. 9-26.</w:t>
      </w:r>
    </w:p>
    <w:p w14:paraId="3DACEEC3" w14:textId="77777777" w:rsidR="00F34BE8" w:rsidRPr="00F34BE8" w:rsidRDefault="00F34BE8" w:rsidP="00F34BE8">
      <w:pPr>
        <w:pStyle w:val="EndNoteBibliography"/>
        <w:ind w:left="720" w:hanging="720"/>
      </w:pPr>
      <w:r w:rsidRPr="00F34BE8">
        <w:t>9.</w:t>
      </w:r>
      <w:r w:rsidRPr="00F34BE8">
        <w:tab/>
        <w:t xml:space="preserve">Fischer-Cripps, A.C., </w:t>
      </w:r>
      <w:r w:rsidRPr="00F34BE8">
        <w:rPr>
          <w:i/>
        </w:rPr>
        <w:t>The Hertzian contact surface.</w:t>
      </w:r>
      <w:r w:rsidRPr="00F34BE8">
        <w:t xml:space="preserve"> Journal of Materials Science, 1999. </w:t>
      </w:r>
      <w:r w:rsidRPr="00F34BE8">
        <w:rPr>
          <w:b/>
        </w:rPr>
        <w:t>34</w:t>
      </w:r>
      <w:r w:rsidRPr="00F34BE8">
        <w:t>: p. 129-137.</w:t>
      </w:r>
    </w:p>
    <w:p w14:paraId="4381407C" w14:textId="7D97A549" w:rsidR="00B0244A" w:rsidRDefault="00FB3BEB" w:rsidP="001D597D">
      <w:pPr>
        <w:jc w:val="both"/>
        <w:rPr>
          <w:lang w:val="en-GB"/>
        </w:rPr>
      </w:pPr>
      <w:r>
        <w:rPr>
          <w:lang w:val="en-GB"/>
        </w:rPr>
        <w:fldChar w:fldCharType="end"/>
      </w:r>
    </w:p>
    <w:p w14:paraId="3E7AE250" w14:textId="0B48DA6D" w:rsidR="00FD229E" w:rsidRDefault="00FD229E" w:rsidP="001D597D">
      <w:pPr>
        <w:jc w:val="both"/>
        <w:rPr>
          <w:lang w:val="en-GB"/>
        </w:rPr>
      </w:pPr>
    </w:p>
    <w:p w14:paraId="04F04664" w14:textId="10C9260D" w:rsidR="00FD229E" w:rsidRDefault="00FD229E" w:rsidP="001D597D">
      <w:pPr>
        <w:jc w:val="both"/>
        <w:rPr>
          <w:lang w:val="en-GB"/>
        </w:rPr>
      </w:pPr>
    </w:p>
    <w:p w14:paraId="6CF836ED" w14:textId="62AFE991" w:rsidR="00FD229E" w:rsidRDefault="00FD229E" w:rsidP="001D597D">
      <w:pPr>
        <w:jc w:val="both"/>
        <w:rPr>
          <w:lang w:val="en-GB"/>
        </w:rPr>
      </w:pPr>
    </w:p>
    <w:p w14:paraId="11A045E2" w14:textId="4CA59949" w:rsidR="004C6D30" w:rsidRDefault="004C6D30" w:rsidP="001D597D">
      <w:pPr>
        <w:jc w:val="both"/>
        <w:rPr>
          <w:lang w:val="en-GB"/>
        </w:rPr>
      </w:pPr>
    </w:p>
    <w:p w14:paraId="07F6697A" w14:textId="13392CA3" w:rsidR="004C6D30" w:rsidRDefault="004C6D30" w:rsidP="001D597D">
      <w:pPr>
        <w:jc w:val="both"/>
        <w:rPr>
          <w:lang w:val="en-GB"/>
        </w:rPr>
      </w:pPr>
    </w:p>
    <w:p w14:paraId="13722F5A" w14:textId="1E8F43C6" w:rsidR="004C6D30" w:rsidRDefault="004C6D30" w:rsidP="001D597D">
      <w:pPr>
        <w:jc w:val="both"/>
        <w:rPr>
          <w:lang w:val="en-GB"/>
        </w:rPr>
      </w:pPr>
    </w:p>
    <w:p w14:paraId="7927BF9E" w14:textId="04EF158D" w:rsidR="004C6D30" w:rsidRDefault="004C6D30" w:rsidP="001D597D">
      <w:pPr>
        <w:jc w:val="both"/>
        <w:rPr>
          <w:lang w:val="en-GB"/>
        </w:rPr>
      </w:pPr>
    </w:p>
    <w:p w14:paraId="631A6D28" w14:textId="07DA7472" w:rsidR="004C6D30" w:rsidRDefault="004C6D30" w:rsidP="001D597D">
      <w:pPr>
        <w:jc w:val="both"/>
        <w:rPr>
          <w:lang w:val="en-GB"/>
        </w:rPr>
      </w:pPr>
    </w:p>
    <w:p w14:paraId="62B1F5E1" w14:textId="6032A8FB" w:rsidR="004C6D30" w:rsidRDefault="004C6D30" w:rsidP="001D597D">
      <w:pPr>
        <w:jc w:val="both"/>
        <w:rPr>
          <w:lang w:val="en-GB"/>
        </w:rPr>
      </w:pPr>
    </w:p>
    <w:p w14:paraId="128982C6" w14:textId="406A9463" w:rsidR="004C6D30" w:rsidRDefault="004C6D30" w:rsidP="001D597D">
      <w:pPr>
        <w:jc w:val="both"/>
        <w:rPr>
          <w:lang w:val="en-GB"/>
        </w:rPr>
      </w:pPr>
    </w:p>
    <w:p w14:paraId="53CB651E" w14:textId="3CF310DB" w:rsidR="004C6D30" w:rsidRDefault="004C6D30" w:rsidP="001D597D">
      <w:pPr>
        <w:jc w:val="both"/>
        <w:rPr>
          <w:lang w:val="en-GB"/>
        </w:rPr>
      </w:pPr>
    </w:p>
    <w:p w14:paraId="53DA7D0C" w14:textId="7FFC06E1" w:rsidR="004C6D30" w:rsidRDefault="004C6D30" w:rsidP="001D597D">
      <w:pPr>
        <w:jc w:val="both"/>
        <w:rPr>
          <w:lang w:val="en-GB"/>
        </w:rPr>
      </w:pPr>
    </w:p>
    <w:p w14:paraId="02A0D78F" w14:textId="6F7A3920" w:rsidR="004C6D30" w:rsidRDefault="004C6D30" w:rsidP="001D597D">
      <w:pPr>
        <w:jc w:val="both"/>
        <w:rPr>
          <w:lang w:val="en-GB"/>
        </w:rPr>
      </w:pPr>
    </w:p>
    <w:p w14:paraId="5C71CBAD" w14:textId="50CDF41B" w:rsidR="00B223BD" w:rsidRPr="00B223BD" w:rsidRDefault="00B223BD" w:rsidP="00B223BD">
      <w:pPr>
        <w:rPr>
          <w:lang w:val="en-GB"/>
        </w:rPr>
      </w:pPr>
    </w:p>
    <w:sectPr w:rsidR="00B223BD" w:rsidRPr="00B223BD" w:rsidSect="00283D86">
      <w:footerReference w:type="default" r:id="rId28"/>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Hilbert" w:date="2022-06-01T14:57:00Z" w:initials="H">
    <w:p w14:paraId="7CDA99C9" w14:textId="73F6292C" w:rsidR="00087499" w:rsidRPr="001D5BB9" w:rsidRDefault="00087499">
      <w:pPr>
        <w:pStyle w:val="CommentText"/>
        <w:rPr>
          <w:lang w:val="en-GB"/>
        </w:rPr>
      </w:pPr>
      <w:r>
        <w:rPr>
          <w:rStyle w:val="CommentReference"/>
        </w:rPr>
        <w:annotationRef/>
      </w:r>
      <w:r w:rsidRPr="001D5BB9">
        <w:rPr>
          <w:lang w:val="en-GB"/>
        </w:rPr>
        <w:t>I am not able to understand the title. A good title is often a catchy version of the main conclusion or main question of the work.</w:t>
      </w:r>
    </w:p>
  </w:comment>
  <w:comment w:id="57" w:author="Hilbert" w:date="2022-06-01T15:06:00Z" w:initials="H">
    <w:p w14:paraId="79AF2CC6" w14:textId="278A333C" w:rsidR="00087499" w:rsidRPr="001D5BB9" w:rsidRDefault="00087499">
      <w:pPr>
        <w:pStyle w:val="CommentText"/>
        <w:rPr>
          <w:lang w:val="en-GB"/>
        </w:rPr>
      </w:pPr>
      <w:r>
        <w:rPr>
          <w:rStyle w:val="CommentReference"/>
        </w:rPr>
        <w:annotationRef/>
      </w:r>
      <w:r w:rsidRPr="001D5BB9">
        <w:rPr>
          <w:lang w:val="en-GB"/>
        </w:rPr>
        <w:t xml:space="preserve">The word created is awkward in this context </w:t>
      </w:r>
    </w:p>
  </w:comment>
  <w:comment w:id="79" w:author="Hilbert" w:date="2022-06-01T15:07:00Z" w:initials="H">
    <w:p w14:paraId="22E3929E" w14:textId="3730561A" w:rsidR="00087499" w:rsidRPr="001D5BB9" w:rsidRDefault="00087499">
      <w:pPr>
        <w:pStyle w:val="CommentText"/>
        <w:rPr>
          <w:lang w:val="en-GB"/>
        </w:rPr>
      </w:pPr>
      <w:r>
        <w:rPr>
          <w:rStyle w:val="CommentReference"/>
        </w:rPr>
        <w:annotationRef/>
      </w:r>
      <w:r w:rsidRPr="001D5BB9">
        <w:rPr>
          <w:lang w:val="en-GB"/>
        </w:rPr>
        <w:t>What do you mean?</w:t>
      </w:r>
    </w:p>
  </w:comment>
  <w:comment w:id="114" w:author="Hilbert" w:date="2022-06-02T11:15:00Z" w:initials="H">
    <w:p w14:paraId="4AFF021A" w14:textId="7D268B02" w:rsidR="00087499" w:rsidRPr="00641D32" w:rsidRDefault="00087499">
      <w:pPr>
        <w:pStyle w:val="CommentText"/>
        <w:rPr>
          <w:lang w:val="en-US"/>
        </w:rPr>
      </w:pPr>
      <w:r>
        <w:rPr>
          <w:rStyle w:val="CommentReference"/>
        </w:rPr>
        <w:annotationRef/>
      </w:r>
      <w:proofErr w:type="spellStart"/>
      <w:r w:rsidRPr="00641D32">
        <w:rPr>
          <w:lang w:val="en-US"/>
        </w:rPr>
        <w:t>Deze</w:t>
      </w:r>
      <w:proofErr w:type="spellEnd"/>
      <w:r w:rsidRPr="00641D32">
        <w:rPr>
          <w:lang w:val="en-US"/>
        </w:rPr>
        <w:t xml:space="preserve"> </w:t>
      </w:r>
      <w:proofErr w:type="spellStart"/>
      <w:r w:rsidRPr="00641D32">
        <w:rPr>
          <w:lang w:val="en-US"/>
        </w:rPr>
        <w:t>paragraaf</w:t>
      </w:r>
      <w:proofErr w:type="spellEnd"/>
      <w:r w:rsidRPr="00641D32">
        <w:rPr>
          <w:lang w:val="en-US"/>
        </w:rPr>
        <w:t xml:space="preserve"> </w:t>
      </w:r>
      <w:proofErr w:type="spellStart"/>
      <w:r w:rsidRPr="00641D32">
        <w:rPr>
          <w:lang w:val="en-US"/>
        </w:rPr>
        <w:t>gaat</w:t>
      </w:r>
      <w:proofErr w:type="spellEnd"/>
      <w:r w:rsidRPr="00641D32">
        <w:rPr>
          <w:lang w:val="en-US"/>
        </w:rPr>
        <w:t xml:space="preserve"> </w:t>
      </w:r>
      <w:proofErr w:type="spellStart"/>
      <w:r w:rsidRPr="00641D32">
        <w:rPr>
          <w:lang w:val="en-US"/>
        </w:rPr>
        <w:t>niet</w:t>
      </w:r>
      <w:proofErr w:type="spellEnd"/>
      <w:r w:rsidRPr="00641D32">
        <w:rPr>
          <w:lang w:val="en-US"/>
        </w:rPr>
        <w:t xml:space="preserve"> over </w:t>
      </w:r>
      <w:proofErr w:type="spellStart"/>
      <w:r w:rsidRPr="00641D32">
        <w:rPr>
          <w:lang w:val="en-US"/>
        </w:rPr>
        <w:t>controle</w:t>
      </w:r>
      <w:proofErr w:type="spellEnd"/>
      <w:r w:rsidRPr="00641D32">
        <w:rPr>
          <w:lang w:val="en-US"/>
        </w:rPr>
        <w:t xml:space="preserve"> maar over </w:t>
      </w:r>
      <w:proofErr w:type="spellStart"/>
      <w:r w:rsidRPr="00641D32">
        <w:rPr>
          <w:lang w:val="en-US"/>
        </w:rPr>
        <w:t>loocal</w:t>
      </w:r>
      <w:proofErr w:type="spellEnd"/>
      <w:r w:rsidRPr="00641D32">
        <w:rPr>
          <w:lang w:val="en-US"/>
        </w:rPr>
        <w:t xml:space="preserve"> </w:t>
      </w:r>
      <w:proofErr w:type="spellStart"/>
      <w:r w:rsidRPr="00641D32">
        <w:rPr>
          <w:lang w:val="en-US"/>
        </w:rPr>
        <w:t>vs</w:t>
      </w:r>
      <w:proofErr w:type="spellEnd"/>
      <w:r w:rsidRPr="00641D32">
        <w:rPr>
          <w:lang w:val="en-US"/>
        </w:rPr>
        <w:t xml:space="preserve"> global load sharing.</w:t>
      </w:r>
    </w:p>
  </w:comment>
  <w:comment w:id="117" w:author="Hilbert" w:date="2022-06-01T15:20:00Z" w:initials="H">
    <w:p w14:paraId="4292DC48" w14:textId="4ACCFA46" w:rsidR="00087499" w:rsidRPr="001D5BB9" w:rsidRDefault="00087499">
      <w:pPr>
        <w:pStyle w:val="CommentText"/>
        <w:rPr>
          <w:lang w:val="en-GB"/>
        </w:rPr>
      </w:pPr>
      <w:r>
        <w:rPr>
          <w:rStyle w:val="CommentReference"/>
        </w:rPr>
        <w:annotationRef/>
      </w:r>
      <w:r w:rsidRPr="001D5BB9">
        <w:rPr>
          <w:lang w:val="en-GB"/>
        </w:rPr>
        <w:t>The fasteners or the features?</w:t>
      </w:r>
    </w:p>
  </w:comment>
  <w:comment w:id="123" w:author="Hilbert" w:date="2022-06-01T15:21:00Z" w:initials="H">
    <w:p w14:paraId="7FBBC533" w14:textId="67499F67" w:rsidR="00087499" w:rsidRPr="001D5BB9" w:rsidRDefault="00087499">
      <w:pPr>
        <w:pStyle w:val="CommentText"/>
        <w:rPr>
          <w:lang w:val="en-GB"/>
        </w:rPr>
      </w:pPr>
      <w:r>
        <w:rPr>
          <w:rStyle w:val="CommentReference"/>
        </w:rPr>
        <w:annotationRef/>
      </w:r>
      <w:r w:rsidRPr="001D5BB9">
        <w:rPr>
          <w:lang w:val="en-GB"/>
        </w:rPr>
        <w:t>Vague statements. Why is the detachment hard to predict?</w:t>
      </w:r>
    </w:p>
  </w:comment>
  <w:comment w:id="127" w:author="Hilbert" w:date="2022-06-01T15:21:00Z" w:initials="H">
    <w:p w14:paraId="3D77FA62" w14:textId="64377261" w:rsidR="00087499" w:rsidRPr="001D5BB9" w:rsidRDefault="00087499">
      <w:pPr>
        <w:pStyle w:val="CommentText"/>
        <w:rPr>
          <w:lang w:val="en-GB"/>
        </w:rPr>
      </w:pPr>
      <w:r>
        <w:rPr>
          <w:rStyle w:val="CommentReference"/>
        </w:rPr>
        <w:annotationRef/>
      </w:r>
      <w:proofErr w:type="spellStart"/>
      <w:r w:rsidRPr="001D5BB9">
        <w:rPr>
          <w:lang w:val="en-GB"/>
        </w:rPr>
        <w:t>Storende</w:t>
      </w:r>
      <w:proofErr w:type="spellEnd"/>
      <w:r w:rsidRPr="001D5BB9">
        <w:rPr>
          <w:lang w:val="en-GB"/>
        </w:rPr>
        <w:t xml:space="preserve"> </w:t>
      </w:r>
      <w:proofErr w:type="spellStart"/>
      <w:r w:rsidRPr="001D5BB9">
        <w:rPr>
          <w:lang w:val="en-GB"/>
        </w:rPr>
        <w:t>herhaling</w:t>
      </w:r>
      <w:proofErr w:type="spellEnd"/>
    </w:p>
  </w:comment>
  <w:comment w:id="133" w:author="Joshua Dijksman" w:date="2022-06-04T18:16:00Z" w:initials="JD">
    <w:p w14:paraId="1D62E6B8" w14:textId="6CF1C64C" w:rsidR="00087499" w:rsidRPr="00641D32" w:rsidRDefault="00087499">
      <w:pPr>
        <w:pStyle w:val="CommentText"/>
        <w:rPr>
          <w:lang w:val="en-US"/>
        </w:rPr>
      </w:pPr>
      <w:r>
        <w:rPr>
          <w:rStyle w:val="CommentReference"/>
        </w:rPr>
        <w:annotationRef/>
      </w:r>
      <w:r w:rsidRPr="00641D32">
        <w:rPr>
          <w:noProof/>
          <w:lang w:val="en-US"/>
        </w:rPr>
        <w:t>not introduced be</w:t>
      </w:r>
      <w:r>
        <w:rPr>
          <w:noProof/>
          <w:lang w:val="en-US"/>
        </w:rPr>
        <w:t>fore; you can invert the order of this sentence and the next one.</w:t>
      </w:r>
    </w:p>
  </w:comment>
  <w:comment w:id="134" w:author="Hilbert" w:date="2022-06-01T15:21:00Z" w:initials="H">
    <w:p w14:paraId="3E2BEAE6" w14:textId="5404F60F" w:rsidR="00087499" w:rsidRPr="001D5BB9" w:rsidRDefault="00087499">
      <w:pPr>
        <w:pStyle w:val="CommentText"/>
        <w:rPr>
          <w:lang w:val="en-GB"/>
        </w:rPr>
      </w:pPr>
      <w:r>
        <w:rPr>
          <w:rStyle w:val="CommentReference"/>
        </w:rPr>
        <w:annotationRef/>
      </w:r>
      <w:r w:rsidRPr="001D5BB9">
        <w:rPr>
          <w:lang w:val="en-GB"/>
        </w:rPr>
        <w:t>Citation necessary</w:t>
      </w:r>
    </w:p>
  </w:comment>
  <w:comment w:id="146" w:author="Hilbert" w:date="2022-06-01T15:24:00Z" w:initials="H">
    <w:p w14:paraId="56AD3FEA" w14:textId="13AD539C" w:rsidR="00087499" w:rsidRPr="001D5BB9" w:rsidRDefault="00087499">
      <w:pPr>
        <w:pStyle w:val="CommentText"/>
        <w:rPr>
          <w:lang w:val="en-GB"/>
        </w:rPr>
      </w:pPr>
      <w:r>
        <w:rPr>
          <w:rStyle w:val="CommentReference"/>
        </w:rPr>
        <w:annotationRef/>
      </w:r>
      <w:r w:rsidRPr="001D5BB9">
        <w:rPr>
          <w:lang w:val="en-GB"/>
        </w:rPr>
        <w:t xml:space="preserve">Present tense </w:t>
      </w:r>
    </w:p>
  </w:comment>
  <w:comment w:id="142" w:author="Hilbert" w:date="2022-06-01T15:23:00Z" w:initials="H">
    <w:p w14:paraId="5DD93CA7" w14:textId="7D057D85" w:rsidR="00087499" w:rsidRPr="001D5BB9" w:rsidRDefault="00087499">
      <w:pPr>
        <w:pStyle w:val="CommentText"/>
        <w:rPr>
          <w:lang w:val="en-GB"/>
        </w:rPr>
      </w:pPr>
      <w:r>
        <w:rPr>
          <w:rStyle w:val="CommentReference"/>
        </w:rPr>
        <w:annotationRef/>
      </w:r>
      <w:r w:rsidRPr="001D5BB9">
        <w:rPr>
          <w:lang w:val="en-GB"/>
        </w:rPr>
        <w:t>Try to say this, but then in a way that is different than just giving the definition of a weakest link. Here you say "the weakest link is the link that is the weakest, and thus breaks first".</w:t>
      </w:r>
    </w:p>
  </w:comment>
  <w:comment w:id="157" w:author="Hilbert" w:date="2022-06-01T15:24:00Z" w:initials="H">
    <w:p w14:paraId="7B6D3394" w14:textId="40D544D4" w:rsidR="00087499" w:rsidRPr="001D5BB9" w:rsidRDefault="00087499">
      <w:pPr>
        <w:pStyle w:val="CommentText"/>
        <w:rPr>
          <w:lang w:val="en-GB"/>
        </w:rPr>
      </w:pPr>
      <w:r>
        <w:rPr>
          <w:rStyle w:val="CommentReference"/>
        </w:rPr>
        <w:annotationRef/>
      </w:r>
      <w:r w:rsidRPr="001D5BB9">
        <w:rPr>
          <w:lang w:val="en-GB"/>
        </w:rPr>
        <w:t>present tense</w:t>
      </w:r>
    </w:p>
  </w:comment>
  <w:comment w:id="159" w:author="Hilbert" w:date="2022-06-01T15:24:00Z" w:initials="H">
    <w:p w14:paraId="50BE4EBC" w14:textId="25B389D7" w:rsidR="00087499" w:rsidRPr="001D5BB9" w:rsidRDefault="00087499">
      <w:pPr>
        <w:pStyle w:val="CommentText"/>
        <w:rPr>
          <w:lang w:val="en-GB"/>
        </w:rPr>
      </w:pPr>
      <w:r>
        <w:rPr>
          <w:rStyle w:val="CommentReference"/>
        </w:rPr>
        <w:annotationRef/>
      </w:r>
      <w:r w:rsidRPr="001D5BB9">
        <w:rPr>
          <w:lang w:val="en-GB"/>
        </w:rPr>
        <w:t>present tense</w:t>
      </w:r>
    </w:p>
  </w:comment>
  <w:comment w:id="162" w:author="Hilbert" w:date="2022-06-01T15:25:00Z" w:initials="H">
    <w:p w14:paraId="73BBB6B9" w14:textId="5EAEE376" w:rsidR="00087499" w:rsidRPr="001D5BB9" w:rsidRDefault="00087499">
      <w:pPr>
        <w:pStyle w:val="CommentText"/>
        <w:rPr>
          <w:lang w:val="en-GB"/>
        </w:rPr>
      </w:pPr>
      <w:r>
        <w:rPr>
          <w:rStyle w:val="CommentReference"/>
        </w:rPr>
        <w:annotationRef/>
      </w:r>
      <w:r w:rsidRPr="001D5BB9">
        <w:rPr>
          <w:lang w:val="en-GB"/>
        </w:rPr>
        <w:t xml:space="preserve">A schematic would be helpful, but since your work is </w:t>
      </w:r>
      <w:proofErr w:type="spellStart"/>
      <w:r w:rsidRPr="001D5BB9">
        <w:rPr>
          <w:lang w:val="en-GB"/>
        </w:rPr>
        <w:t>nog</w:t>
      </w:r>
      <w:proofErr w:type="spellEnd"/>
      <w:r w:rsidRPr="001D5BB9">
        <w:rPr>
          <w:lang w:val="en-GB"/>
        </w:rPr>
        <w:t xml:space="preserve"> primarily about load sharing it is not so high priority.</w:t>
      </w:r>
    </w:p>
  </w:comment>
  <w:comment w:id="174" w:author="Hilbert" w:date="2022-06-01T15:27:00Z" w:initials="H">
    <w:p w14:paraId="7209F7DA" w14:textId="68DC0AB0" w:rsidR="00087499" w:rsidRPr="001D5BB9" w:rsidRDefault="00087499">
      <w:pPr>
        <w:pStyle w:val="CommentText"/>
        <w:rPr>
          <w:lang w:val="en-GB"/>
        </w:rPr>
      </w:pPr>
      <w:r>
        <w:rPr>
          <w:rStyle w:val="CommentReference"/>
        </w:rPr>
        <w:annotationRef/>
      </w:r>
      <w:r w:rsidRPr="001D5BB9">
        <w:rPr>
          <w:lang w:val="en-GB"/>
        </w:rPr>
        <w:t>You must explain what you  mean by communication</w:t>
      </w:r>
    </w:p>
  </w:comment>
  <w:comment w:id="203" w:author="Hilbert" w:date="2022-06-02T11:13:00Z" w:initials="H">
    <w:p w14:paraId="5873F735" w14:textId="7DF68FD9" w:rsidR="00087499" w:rsidRPr="00B11456" w:rsidRDefault="00087499">
      <w:pPr>
        <w:pStyle w:val="CommentText"/>
      </w:pPr>
      <w:r>
        <w:rPr>
          <w:rStyle w:val="CommentReference"/>
        </w:rPr>
        <w:annotationRef/>
      </w:r>
      <w:r>
        <w:t xml:space="preserve">Het gaat niet per se erom dat we de adhesie willen </w:t>
      </w:r>
      <w:r>
        <w:rPr>
          <w:i/>
        </w:rPr>
        <w:t>voorspellen</w:t>
      </w:r>
      <w:r>
        <w:t xml:space="preserve">, dat kan zelfs niet omdat het proces probabilistisch van aard is. Het gaat er eerder om dat we de hypotheses die je bespreekt in je discussie willen controleren. Die hypotheses leren ons of het fiber </w:t>
      </w:r>
      <w:proofErr w:type="spellStart"/>
      <w:r>
        <w:t>bundle</w:t>
      </w:r>
      <w:proofErr w:type="spellEnd"/>
      <w:r>
        <w:t xml:space="preserve"> model toepasbaar is, en vanuit die theorie kunnen we weer design parameters aanstippen om hopelijk betere </w:t>
      </w:r>
      <w:proofErr w:type="spellStart"/>
      <w:r>
        <w:t>ahdesieven</w:t>
      </w:r>
      <w:proofErr w:type="spellEnd"/>
      <w:r>
        <w:t xml:space="preserve"> te kunnen maken. </w:t>
      </w:r>
    </w:p>
  </w:comment>
  <w:comment w:id="243" w:author="Hilbert" w:date="2022-06-02T11:00:00Z" w:initials="H">
    <w:p w14:paraId="2FC47EF6" w14:textId="1A2F57BF" w:rsidR="00087499" w:rsidRPr="00B5478F" w:rsidRDefault="00087499">
      <w:pPr>
        <w:pStyle w:val="CommentText"/>
      </w:pPr>
      <w:r>
        <w:rPr>
          <w:rStyle w:val="CommentReference"/>
        </w:rPr>
        <w:annotationRef/>
      </w:r>
      <w:r w:rsidRPr="00B5478F">
        <w:t xml:space="preserve">present </w:t>
      </w:r>
      <w:proofErr w:type="spellStart"/>
      <w:r w:rsidRPr="00B5478F">
        <w:t>tense</w:t>
      </w:r>
      <w:proofErr w:type="spellEnd"/>
    </w:p>
  </w:comment>
  <w:comment w:id="262" w:author="Hilbert" w:date="2022-06-02T11:02:00Z" w:initials="H">
    <w:p w14:paraId="1E645A00" w14:textId="21AEFEA7" w:rsidR="00087499" w:rsidRPr="00B5478F" w:rsidRDefault="00087499">
      <w:pPr>
        <w:pStyle w:val="CommentText"/>
      </w:pPr>
      <w:r>
        <w:rPr>
          <w:rStyle w:val="CommentReference"/>
        </w:rPr>
        <w:annotationRef/>
      </w:r>
      <w:proofErr w:type="spellStart"/>
      <w:r w:rsidRPr="00B5478F">
        <w:t>Quantification</w:t>
      </w:r>
      <w:proofErr w:type="spellEnd"/>
      <w:r w:rsidRPr="00B5478F">
        <w:t xml:space="preserve"> is </w:t>
      </w:r>
      <w:proofErr w:type="spellStart"/>
      <w:r w:rsidRPr="00B5478F">
        <w:t>deter</w:t>
      </w:r>
      <w:proofErr w:type="spellEnd"/>
      <w:r w:rsidRPr="00B5478F">
        <w:t xml:space="preserve"> </w:t>
      </w:r>
    </w:p>
  </w:comment>
  <w:comment w:id="293" w:author="Joshua Dijksman" w:date="2022-06-04T21:45:00Z" w:initials="JD">
    <w:p w14:paraId="77520DD2" w14:textId="0EC0E0CB" w:rsidR="00087499" w:rsidRDefault="00087499">
      <w:pPr>
        <w:pStyle w:val="CommentText"/>
      </w:pPr>
      <w:r>
        <w:rPr>
          <w:rStyle w:val="CommentReference"/>
        </w:rPr>
        <w:annotationRef/>
      </w:r>
      <w:r>
        <w:t xml:space="preserve">De </w:t>
      </w:r>
      <w:proofErr w:type="spellStart"/>
      <w:r>
        <w:t>caption</w:t>
      </w:r>
      <w:proofErr w:type="spellEnd"/>
      <w:r>
        <w:t xml:space="preserve"> van </w:t>
      </w:r>
      <w:proofErr w:type="spellStart"/>
      <w:r>
        <w:t>fig</w:t>
      </w:r>
      <w:proofErr w:type="spellEnd"/>
      <w:r>
        <w:t xml:space="preserve"> 2 mag wel over de hele breedte van de pagina.</w:t>
      </w:r>
    </w:p>
  </w:comment>
  <w:comment w:id="343" w:author="Joshua Dijksman" w:date="2022-06-04T18:40:00Z" w:initials="JD">
    <w:p w14:paraId="4571818B" w14:textId="639C3590" w:rsidR="00087499" w:rsidRPr="00CF07BD" w:rsidRDefault="00087499">
      <w:pPr>
        <w:pStyle w:val="CommentText"/>
        <w:rPr>
          <w:lang w:val="en-US"/>
        </w:rPr>
      </w:pPr>
      <w:r>
        <w:rPr>
          <w:rStyle w:val="CommentReference"/>
        </w:rPr>
        <w:annotationRef/>
      </w:r>
      <w:r w:rsidRPr="00CF07BD">
        <w:rPr>
          <w:noProof/>
          <w:lang w:val="en-US"/>
        </w:rPr>
        <w:t>pict</w:t>
      </w:r>
      <w:r>
        <w:rPr>
          <w:noProof/>
          <w:lang w:val="en-US"/>
        </w:rPr>
        <w:t>ures will help here. did the array rest on its suction cups while the uv glue was curing?</w:t>
      </w:r>
    </w:p>
  </w:comment>
  <w:comment w:id="376" w:author="Joshua Dijksman" w:date="2022-06-04T18:43:00Z" w:initials="JD">
    <w:p w14:paraId="3FCC9658" w14:textId="2438AB2D" w:rsidR="00087499" w:rsidRDefault="00087499">
      <w:pPr>
        <w:pStyle w:val="CommentText"/>
      </w:pPr>
      <w:r>
        <w:rPr>
          <w:rStyle w:val="CommentReference"/>
        </w:rPr>
        <w:annotationRef/>
      </w:r>
      <w:r>
        <w:rPr>
          <w:noProof/>
        </w:rPr>
        <w:t>maak nog even duidelijk door wie. Als iemand hierna dan vragen heeft, weten ze waar ze terecht kunnen.</w:t>
      </w:r>
    </w:p>
  </w:comment>
  <w:comment w:id="454" w:author="Hilbert" w:date="2022-06-02T11:39:00Z" w:initials="H">
    <w:p w14:paraId="35CB642E" w14:textId="7B1A960D" w:rsidR="00087499" w:rsidRPr="00CF07BD" w:rsidRDefault="00087499">
      <w:pPr>
        <w:pStyle w:val="CommentText"/>
      </w:pPr>
      <w:r>
        <w:rPr>
          <w:rStyle w:val="CommentReference"/>
        </w:rPr>
        <w:annotationRef/>
      </w:r>
      <w:proofErr w:type="spellStart"/>
      <w:r w:rsidRPr="00CF07BD">
        <w:t>Which</w:t>
      </w:r>
      <w:proofErr w:type="spellEnd"/>
      <w:r w:rsidRPr="00CF07BD">
        <w:t xml:space="preserve"> sample is </w:t>
      </w:r>
      <w:proofErr w:type="spellStart"/>
      <w:r w:rsidRPr="00CF07BD">
        <w:t>this</w:t>
      </w:r>
      <w:proofErr w:type="spellEnd"/>
      <w:r w:rsidRPr="00CF07BD">
        <w:t>?</w:t>
      </w:r>
    </w:p>
  </w:comment>
  <w:comment w:id="461" w:author="Joshua Dijksman" w:date="2022-06-04T21:46:00Z" w:initials="JD">
    <w:p w14:paraId="5D01B545" w14:textId="77777777" w:rsidR="00087499" w:rsidRDefault="00087499" w:rsidP="00247099">
      <w:pPr>
        <w:pStyle w:val="CommentText"/>
      </w:pPr>
      <w:r>
        <w:rPr>
          <w:rStyle w:val="CommentReference"/>
        </w:rPr>
        <w:annotationRef/>
      </w:r>
      <w:r>
        <w:t xml:space="preserve">Gebruik van </w:t>
      </w:r>
      <w:proofErr w:type="spellStart"/>
      <w:r>
        <w:t>passive</w:t>
      </w:r>
      <w:proofErr w:type="spellEnd"/>
      <w:r>
        <w:t xml:space="preserve"> </w:t>
      </w:r>
      <w:proofErr w:type="spellStart"/>
      <w:r>
        <w:t>voice</w:t>
      </w:r>
      <w:proofErr w:type="spellEnd"/>
      <w:r>
        <w:t xml:space="preserve"> valt echt af te raden; dat vinden we minder goed leesbaar.</w:t>
      </w:r>
    </w:p>
  </w:comment>
  <w:comment w:id="503" w:author="Hilbert" w:date="2022-06-02T12:01:00Z" w:initials="H">
    <w:p w14:paraId="20BA0489" w14:textId="0053D195" w:rsidR="00087499" w:rsidRPr="001D5BB9" w:rsidRDefault="00087499">
      <w:pPr>
        <w:pStyle w:val="CommentText"/>
        <w:rPr>
          <w:lang w:val="en-GB"/>
        </w:rPr>
      </w:pPr>
      <w:r>
        <w:rPr>
          <w:rStyle w:val="CommentReference"/>
        </w:rPr>
        <w:annotationRef/>
      </w:r>
      <w:r w:rsidRPr="001D5BB9">
        <w:rPr>
          <w:lang w:val="en-GB"/>
        </w:rPr>
        <w:t>There doesn't seem to be a drift in the data, in fact, Figure 5 shows very clearly that the work of adhesion is super strongly measurement history/time dependent!</w:t>
      </w:r>
    </w:p>
  </w:comment>
  <w:comment w:id="554" w:author="Joshua Dijksman" w:date="2022-06-04T21:49:00Z" w:initials="JD">
    <w:p w14:paraId="2C821408" w14:textId="3D337FED" w:rsidR="00087499" w:rsidRPr="00CB02FF" w:rsidRDefault="00087499">
      <w:pPr>
        <w:pStyle w:val="CommentText"/>
        <w:rPr>
          <w:lang w:val="en-US"/>
        </w:rPr>
      </w:pPr>
      <w:r>
        <w:rPr>
          <w:rStyle w:val="CommentReference"/>
        </w:rPr>
        <w:annotationRef/>
      </w:r>
      <w:r w:rsidRPr="00CB02FF">
        <w:rPr>
          <w:lang w:val="en-US"/>
        </w:rPr>
        <w:t>But does it? That</w:t>
      </w:r>
      <w:r>
        <w:rPr>
          <w:lang w:val="en-US"/>
        </w:rPr>
        <w:t>’</w:t>
      </w:r>
      <w:r w:rsidRPr="00CB02FF">
        <w:rPr>
          <w:lang w:val="en-US"/>
        </w:rPr>
        <w:t>s u</w:t>
      </w:r>
      <w:r>
        <w:rPr>
          <w:lang w:val="en-US"/>
        </w:rPr>
        <w:t>p to you to interpret :) and describe.</w:t>
      </w:r>
    </w:p>
  </w:comment>
  <w:comment w:id="648" w:author="Hilbert" w:date="2022-06-02T12:09:00Z" w:initials="H">
    <w:p w14:paraId="5E14FBBD" w14:textId="18BEB702" w:rsidR="00087499" w:rsidRPr="001D5BB9" w:rsidRDefault="00087499">
      <w:pPr>
        <w:pStyle w:val="CommentText"/>
        <w:rPr>
          <w:lang w:val="en-GB"/>
        </w:rPr>
      </w:pPr>
      <w:r>
        <w:rPr>
          <w:rStyle w:val="CommentReference"/>
        </w:rPr>
        <w:annotationRef/>
      </w:r>
      <w:r w:rsidRPr="001D5BB9">
        <w:rPr>
          <w:lang w:val="en-GB"/>
        </w:rPr>
        <w:t>I am truly confused about what you are trying to say here. I think it would be the best to just delete this paragraph.</w:t>
      </w:r>
    </w:p>
  </w:comment>
  <w:comment w:id="663" w:author="Hilbert" w:date="2022-06-02T12:08:00Z" w:initials="H">
    <w:p w14:paraId="3FE70B97" w14:textId="2DED0783" w:rsidR="00087499" w:rsidRPr="001D5BB9" w:rsidRDefault="00087499">
      <w:pPr>
        <w:pStyle w:val="CommentText"/>
        <w:rPr>
          <w:lang w:val="en-GB"/>
        </w:rPr>
      </w:pPr>
      <w:r>
        <w:rPr>
          <w:rStyle w:val="CommentReference"/>
        </w:rPr>
        <w:annotationRef/>
      </w:r>
      <w:r w:rsidRPr="001D5BB9">
        <w:rPr>
          <w:lang w:val="en-GB"/>
        </w:rPr>
        <w:t>Are you sure?</w:t>
      </w:r>
    </w:p>
  </w:comment>
  <w:comment w:id="669" w:author="Joshua Dijksman" w:date="2022-06-04T21:51:00Z" w:initials="JD">
    <w:p w14:paraId="2EE004E6" w14:textId="51D4F61B" w:rsidR="00087499" w:rsidRPr="00D237B1" w:rsidRDefault="00087499">
      <w:pPr>
        <w:pStyle w:val="CommentText"/>
        <w:rPr>
          <w:lang w:val="en-US"/>
        </w:rPr>
      </w:pPr>
      <w:r>
        <w:rPr>
          <w:rStyle w:val="CommentReference"/>
        </w:rPr>
        <w:annotationRef/>
      </w:r>
      <w:r>
        <w:rPr>
          <w:lang w:val="en-US"/>
        </w:rPr>
        <w:t xml:space="preserve">This is about the approach curve, which was not extensively discussed. </w:t>
      </w:r>
      <w:r w:rsidRPr="00D237B1">
        <w:rPr>
          <w:lang w:val="en-US"/>
        </w:rPr>
        <w:t>Not sure</w:t>
      </w:r>
      <w:r>
        <w:rPr>
          <w:lang w:val="en-US"/>
        </w:rPr>
        <w:t xml:space="preserve"> I agree with the </w:t>
      </w:r>
      <w:proofErr w:type="spellStart"/>
      <w:r>
        <w:rPr>
          <w:lang w:val="en-US"/>
        </w:rPr>
        <w:t>conjecturep</w:t>
      </w:r>
      <w:proofErr w:type="spellEnd"/>
      <w:r>
        <w:rPr>
          <w:lang w:val="en-US"/>
        </w:rPr>
        <w:t>; the geometry is not that of a sphere indenting a flat substrate. The geometry is much more complicated. I’m not against discussing the approach curve, but do it in a less quantitative way. You discuss this to  some extent, but why make your life complicated and discuss it at all? Just describe he interesting features in the approach curve that may be worth looking into.</w:t>
      </w:r>
    </w:p>
  </w:comment>
  <w:comment w:id="700" w:author="Hilbert" w:date="2022-06-02T12:11:00Z" w:initials="H">
    <w:p w14:paraId="7B459734" w14:textId="1D63D400" w:rsidR="00087499" w:rsidRPr="001D5BB9" w:rsidRDefault="00087499">
      <w:pPr>
        <w:pStyle w:val="CommentText"/>
        <w:rPr>
          <w:lang w:val="en-GB"/>
        </w:rPr>
      </w:pPr>
      <w:r>
        <w:rPr>
          <w:rStyle w:val="CommentReference"/>
        </w:rPr>
        <w:annotationRef/>
      </w:r>
      <w:r w:rsidRPr="001D5BB9">
        <w:rPr>
          <w:lang w:val="en-GB"/>
        </w:rPr>
        <w:t xml:space="preserve">This is incorrect. FBM assumes the stress threshold distribution to be approximated by a </w:t>
      </w:r>
      <w:proofErr w:type="spellStart"/>
      <w:r w:rsidRPr="001D5BB9">
        <w:rPr>
          <w:lang w:val="en-GB"/>
        </w:rPr>
        <w:t>Weibull</w:t>
      </w:r>
      <w:proofErr w:type="spellEnd"/>
      <w:r w:rsidRPr="001D5BB9">
        <w:rPr>
          <w:lang w:val="en-GB"/>
        </w:rPr>
        <w:t xml:space="preserve"> curve, which is most likely a correct assumption. I expect FBM model to fit quite well! </w:t>
      </w:r>
    </w:p>
  </w:comment>
  <w:comment w:id="695" w:author="Hilbert" w:date="2022-06-02T12:12:00Z" w:initials="H">
    <w:p w14:paraId="19C8C245" w14:textId="0B910947" w:rsidR="00087499" w:rsidRPr="001D5BB9" w:rsidRDefault="00087499">
      <w:pPr>
        <w:pStyle w:val="CommentText"/>
        <w:rPr>
          <w:lang w:val="en-GB"/>
        </w:rPr>
      </w:pPr>
      <w:r>
        <w:rPr>
          <w:rStyle w:val="CommentReference"/>
        </w:rPr>
        <w:annotationRef/>
      </w:r>
      <w:r w:rsidRPr="001D5BB9">
        <w:rPr>
          <w:lang w:val="en-GB"/>
        </w:rPr>
        <w:t xml:space="preserve">I'd remove the reference to the FBM from this paragraph. </w:t>
      </w:r>
    </w:p>
  </w:comment>
  <w:comment w:id="737" w:author="Joshua Dijksman" w:date="2022-06-04T21:58:00Z" w:initials="JD">
    <w:p w14:paraId="022D5780" w14:textId="4A7FAE63" w:rsidR="00087499" w:rsidRPr="00D237B1" w:rsidRDefault="00087499">
      <w:pPr>
        <w:pStyle w:val="CommentText"/>
        <w:rPr>
          <w:lang w:val="en-US"/>
        </w:rPr>
      </w:pPr>
      <w:r>
        <w:rPr>
          <w:rStyle w:val="CommentReference"/>
        </w:rPr>
        <w:annotationRef/>
      </w:r>
      <w:r>
        <w:t xml:space="preserve">Dit moet dan worden geherformuleerd in iets van: “. </w:t>
      </w:r>
      <w:r w:rsidRPr="00D237B1">
        <w:rPr>
          <w:lang w:val="en-US"/>
        </w:rPr>
        <w:t xml:space="preserve">The </w:t>
      </w:r>
      <w:r>
        <w:rPr>
          <w:lang w:val="en-US"/>
        </w:rPr>
        <w:t xml:space="preserve">force-distance </w:t>
      </w:r>
      <w:r w:rsidRPr="00D237B1">
        <w:rPr>
          <w:lang w:val="en-US"/>
        </w:rPr>
        <w:t>approach curves of individual s</w:t>
      </w:r>
      <w:r>
        <w:rPr>
          <w:lang w:val="en-US"/>
        </w:rPr>
        <w:t>uction cups have features that warrant a more thorough investigation of the engagement mechanism of the suction cups, the more so because our data suggest that some cups do not provide the adhesion expected from their geometric shape.”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DA99C9" w15:done="0"/>
  <w15:commentEx w15:paraId="79AF2CC6" w15:done="0"/>
  <w15:commentEx w15:paraId="22E3929E" w15:done="0"/>
  <w15:commentEx w15:paraId="4AFF021A" w15:done="0"/>
  <w15:commentEx w15:paraId="4292DC48" w15:done="0"/>
  <w15:commentEx w15:paraId="7FBBC533" w15:done="0"/>
  <w15:commentEx w15:paraId="3D77FA62" w15:done="0"/>
  <w15:commentEx w15:paraId="1D62E6B8" w15:done="0"/>
  <w15:commentEx w15:paraId="3E2BEAE6" w15:done="0"/>
  <w15:commentEx w15:paraId="56AD3FEA" w15:done="0"/>
  <w15:commentEx w15:paraId="5DD93CA7" w15:done="0"/>
  <w15:commentEx w15:paraId="7B6D3394" w15:done="0"/>
  <w15:commentEx w15:paraId="50BE4EBC" w15:done="0"/>
  <w15:commentEx w15:paraId="73BBB6B9" w15:done="0"/>
  <w15:commentEx w15:paraId="7209F7DA" w15:done="0"/>
  <w15:commentEx w15:paraId="5873F735" w15:done="0"/>
  <w15:commentEx w15:paraId="2FC47EF6" w15:done="0"/>
  <w15:commentEx w15:paraId="1E645A00" w15:done="0"/>
  <w15:commentEx w15:paraId="77520DD2" w15:done="0"/>
  <w15:commentEx w15:paraId="4571818B" w15:done="0"/>
  <w15:commentEx w15:paraId="3FCC9658" w15:done="0"/>
  <w15:commentEx w15:paraId="35CB642E" w15:done="0"/>
  <w15:commentEx w15:paraId="5D01B545" w15:done="0"/>
  <w15:commentEx w15:paraId="20BA0489" w15:done="0"/>
  <w15:commentEx w15:paraId="2C821408" w15:done="0"/>
  <w15:commentEx w15:paraId="5E14FBBD" w15:done="0"/>
  <w15:commentEx w15:paraId="3FE70B97" w15:done="0"/>
  <w15:commentEx w15:paraId="2EE004E6" w15:done="0"/>
  <w15:commentEx w15:paraId="7B459734" w15:done="0"/>
  <w15:commentEx w15:paraId="19C8C245" w15:done="0"/>
  <w15:commentEx w15:paraId="022D57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61FF0" w16cex:dateUtc="2022-06-04T16:16:00Z"/>
  <w16cex:commentExtensible w16cex:durableId="2646510D" w16cex:dateUtc="2022-06-04T19:45:00Z"/>
  <w16cex:commentExtensible w16cex:durableId="2646259C" w16cex:dateUtc="2022-06-04T16:40:00Z"/>
  <w16cex:commentExtensible w16cex:durableId="26462648" w16cex:dateUtc="2022-06-04T16:43:00Z"/>
  <w16cex:commentExtensible w16cex:durableId="2649CDC0" w16cex:dateUtc="2022-06-04T19:46:00Z"/>
  <w16cex:commentExtensible w16cex:durableId="264651E1" w16cex:dateUtc="2022-06-04T19:49:00Z"/>
  <w16cex:commentExtensible w16cex:durableId="26465258" w16cex:dateUtc="2022-06-04T19:51:00Z"/>
  <w16cex:commentExtensible w16cex:durableId="2646541E" w16cex:dateUtc="2022-06-04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DA99C9" w16cid:durableId="26432EBF"/>
  <w16cid:commentId w16cid:paraId="79AF2CC6" w16cid:durableId="26432EC0"/>
  <w16cid:commentId w16cid:paraId="22E3929E" w16cid:durableId="26432EC1"/>
  <w16cid:commentId w16cid:paraId="4AFF021A" w16cid:durableId="26432EC3"/>
  <w16cid:commentId w16cid:paraId="4292DC48" w16cid:durableId="26432EC4"/>
  <w16cid:commentId w16cid:paraId="7FBBC533" w16cid:durableId="26432EC5"/>
  <w16cid:commentId w16cid:paraId="3D77FA62" w16cid:durableId="26432EC7"/>
  <w16cid:commentId w16cid:paraId="1D62E6B8" w16cid:durableId="26461FF0"/>
  <w16cid:commentId w16cid:paraId="3E2BEAE6" w16cid:durableId="26432EC8"/>
  <w16cid:commentId w16cid:paraId="56AD3FEA" w16cid:durableId="26432EC9"/>
  <w16cid:commentId w16cid:paraId="5DD93CA7" w16cid:durableId="26432ECA"/>
  <w16cid:commentId w16cid:paraId="7B6D3394" w16cid:durableId="26432ECB"/>
  <w16cid:commentId w16cid:paraId="50BE4EBC" w16cid:durableId="26432ECC"/>
  <w16cid:commentId w16cid:paraId="73BBB6B9" w16cid:durableId="26432ECD"/>
  <w16cid:commentId w16cid:paraId="7209F7DA" w16cid:durableId="26432ECE"/>
  <w16cid:commentId w16cid:paraId="5873F735" w16cid:durableId="26432ECF"/>
  <w16cid:commentId w16cid:paraId="2FC47EF6" w16cid:durableId="26432ED0"/>
  <w16cid:commentId w16cid:paraId="1E645A00" w16cid:durableId="26432ED1"/>
  <w16cid:commentId w16cid:paraId="77520DD2" w16cid:durableId="2646510D"/>
  <w16cid:commentId w16cid:paraId="4571818B" w16cid:durableId="2646259C"/>
  <w16cid:commentId w16cid:paraId="3FCC9658" w16cid:durableId="26462648"/>
  <w16cid:commentId w16cid:paraId="35CB642E" w16cid:durableId="26432ED3"/>
  <w16cid:commentId w16cid:paraId="5D01B545" w16cid:durableId="2649CDC0"/>
  <w16cid:commentId w16cid:paraId="20BA0489" w16cid:durableId="26432ED4"/>
  <w16cid:commentId w16cid:paraId="2C821408" w16cid:durableId="264651E1"/>
  <w16cid:commentId w16cid:paraId="5E14FBBD" w16cid:durableId="26432ED6"/>
  <w16cid:commentId w16cid:paraId="3FE70B97" w16cid:durableId="26432ED7"/>
  <w16cid:commentId w16cid:paraId="2EE004E6" w16cid:durableId="26465258"/>
  <w16cid:commentId w16cid:paraId="7B459734" w16cid:durableId="26432ED9"/>
  <w16cid:commentId w16cid:paraId="19C8C245" w16cid:durableId="26432EDA"/>
  <w16cid:commentId w16cid:paraId="022D5780" w16cid:durableId="2646541E"/>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9E261C" w14:textId="77777777" w:rsidR="00087499" w:rsidRDefault="00087499" w:rsidP="00DE280A">
      <w:pPr>
        <w:spacing w:after="0" w:line="240" w:lineRule="auto"/>
      </w:pPr>
      <w:r>
        <w:separator/>
      </w:r>
    </w:p>
  </w:endnote>
  <w:endnote w:type="continuationSeparator" w:id="0">
    <w:p w14:paraId="644EAA9A" w14:textId="77777777" w:rsidR="00087499" w:rsidRDefault="00087499" w:rsidP="00DE2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游明朝">
    <w:panose1 w:val="00000000000000000000"/>
    <w:charset w:val="8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755" w:author="Berg, Million van den" w:date="2022-06-03T19:17:00Z"/>
  <w:sdt>
    <w:sdtPr>
      <w:id w:val="-770934093"/>
      <w:docPartObj>
        <w:docPartGallery w:val="Page Numbers (Bottom of Page)"/>
        <w:docPartUnique/>
      </w:docPartObj>
    </w:sdtPr>
    <w:sdtContent>
      <w:customXmlInsRangeEnd w:id="755"/>
      <w:p w14:paraId="701B4984" w14:textId="334494A0" w:rsidR="00087499" w:rsidRDefault="00087499">
        <w:pPr>
          <w:pStyle w:val="Footer"/>
          <w:jc w:val="right"/>
          <w:rPr>
            <w:ins w:id="756" w:author="Berg, Million van den" w:date="2022-06-03T19:17:00Z"/>
          </w:rPr>
        </w:pPr>
        <w:ins w:id="757" w:author="Berg, Million van den" w:date="2022-06-03T19:17:00Z">
          <w:r>
            <w:fldChar w:fldCharType="begin"/>
          </w:r>
          <w:r>
            <w:instrText>PAGE   \* MERGEFORMAT</w:instrText>
          </w:r>
          <w:r>
            <w:fldChar w:fldCharType="separate"/>
          </w:r>
        </w:ins>
        <w:r w:rsidR="00DB144A">
          <w:rPr>
            <w:noProof/>
          </w:rPr>
          <w:t>3</w:t>
        </w:r>
        <w:ins w:id="758" w:author="Berg, Million van den" w:date="2022-06-03T19:17:00Z">
          <w:r>
            <w:fldChar w:fldCharType="end"/>
          </w:r>
        </w:ins>
      </w:p>
      <w:customXmlInsRangeStart w:id="759" w:author="Berg, Million van den" w:date="2022-06-03T19:17:00Z"/>
    </w:sdtContent>
  </w:sdt>
  <w:customXmlInsRangeEnd w:id="759"/>
  <w:p w14:paraId="2EF4E9A5" w14:textId="77777777" w:rsidR="00087499" w:rsidRDefault="0008749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92C2D7" w14:textId="77777777" w:rsidR="00087499" w:rsidRDefault="00087499" w:rsidP="00DE280A">
      <w:pPr>
        <w:spacing w:after="0" w:line="240" w:lineRule="auto"/>
      </w:pPr>
      <w:r>
        <w:separator/>
      </w:r>
    </w:p>
  </w:footnote>
  <w:footnote w:type="continuationSeparator" w:id="0">
    <w:p w14:paraId="6279555C" w14:textId="77777777" w:rsidR="00087499" w:rsidRDefault="00087499" w:rsidP="00DE280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8A47F8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48AC344F"/>
    <w:multiLevelType w:val="hybridMultilevel"/>
    <w:tmpl w:val="DD5220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visi, Nicolo">
    <w15:presenceInfo w15:providerId="AD" w15:userId="S::nicolo.alvisi@wur.nl::65890671-dbb3-4f61-a59c-0c87f07a5879"/>
  </w15:person>
  <w15:person w15:author="Berg, Million van den">
    <w15:presenceInfo w15:providerId="None" w15:userId="Berg, Million van den"/>
  </w15:person>
  <w15:person w15:author="Joshua Dijksman">
    <w15:presenceInfo w15:providerId="None" w15:userId="Joshua Dijks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revisionView w:markup="0"/>
  <w:trackRevisions/>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rxppdzf7raez8eaptvpzzv35fttwva2azt5&quot;&gt;My EndNote Library&lt;record-ids&gt;&lt;item&gt;11&lt;/item&gt;&lt;item&gt;12&lt;/item&gt;&lt;item&gt;16&lt;/item&gt;&lt;item&gt;18&lt;/item&gt;&lt;item&gt;19&lt;/item&gt;&lt;item&gt;20&lt;/item&gt;&lt;item&gt;22&lt;/item&gt;&lt;item&gt;23&lt;/item&gt;&lt;item&gt;25&lt;/item&gt;&lt;/record-ids&gt;&lt;/item&gt;&lt;/Libraries&gt;"/>
  </w:docVars>
  <w:rsids>
    <w:rsidRoot w:val="00093CDF"/>
    <w:rsid w:val="00001C62"/>
    <w:rsid w:val="00002DB4"/>
    <w:rsid w:val="00006DAF"/>
    <w:rsid w:val="0000711D"/>
    <w:rsid w:val="0001281F"/>
    <w:rsid w:val="0001328D"/>
    <w:rsid w:val="00013CCF"/>
    <w:rsid w:val="000231AA"/>
    <w:rsid w:val="00026D64"/>
    <w:rsid w:val="00027C43"/>
    <w:rsid w:val="00030645"/>
    <w:rsid w:val="000401B4"/>
    <w:rsid w:val="000502B0"/>
    <w:rsid w:val="0005311F"/>
    <w:rsid w:val="00060997"/>
    <w:rsid w:val="00061E99"/>
    <w:rsid w:val="00062B18"/>
    <w:rsid w:val="0006406D"/>
    <w:rsid w:val="0008220A"/>
    <w:rsid w:val="00083FDA"/>
    <w:rsid w:val="00086EE2"/>
    <w:rsid w:val="00087499"/>
    <w:rsid w:val="000876B0"/>
    <w:rsid w:val="00093C42"/>
    <w:rsid w:val="00093CDF"/>
    <w:rsid w:val="000948A7"/>
    <w:rsid w:val="000A0D9C"/>
    <w:rsid w:val="000A7EE9"/>
    <w:rsid w:val="000B3E11"/>
    <w:rsid w:val="000B6879"/>
    <w:rsid w:val="000B6989"/>
    <w:rsid w:val="000C3CC6"/>
    <w:rsid w:val="000C471D"/>
    <w:rsid w:val="000C7367"/>
    <w:rsid w:val="000D526B"/>
    <w:rsid w:val="000D5D1E"/>
    <w:rsid w:val="000D7A29"/>
    <w:rsid w:val="000E5856"/>
    <w:rsid w:val="000E7AAE"/>
    <w:rsid w:val="000F1487"/>
    <w:rsid w:val="001048D8"/>
    <w:rsid w:val="00107E24"/>
    <w:rsid w:val="00111361"/>
    <w:rsid w:val="00112CE0"/>
    <w:rsid w:val="00115E43"/>
    <w:rsid w:val="001171D6"/>
    <w:rsid w:val="00120105"/>
    <w:rsid w:val="0012094F"/>
    <w:rsid w:val="00124BCA"/>
    <w:rsid w:val="001264A5"/>
    <w:rsid w:val="001266C1"/>
    <w:rsid w:val="00130E96"/>
    <w:rsid w:val="001359C8"/>
    <w:rsid w:val="00136007"/>
    <w:rsid w:val="00145A82"/>
    <w:rsid w:val="001525D6"/>
    <w:rsid w:val="001546A4"/>
    <w:rsid w:val="0015693F"/>
    <w:rsid w:val="00156FF9"/>
    <w:rsid w:val="00157D1C"/>
    <w:rsid w:val="00164314"/>
    <w:rsid w:val="00164E76"/>
    <w:rsid w:val="00164F89"/>
    <w:rsid w:val="001B60AB"/>
    <w:rsid w:val="001D42B9"/>
    <w:rsid w:val="001D4C8C"/>
    <w:rsid w:val="001D597D"/>
    <w:rsid w:val="001D5BB9"/>
    <w:rsid w:val="001D74B3"/>
    <w:rsid w:val="001E07AC"/>
    <w:rsid w:val="001F0E7D"/>
    <w:rsid w:val="001F15E0"/>
    <w:rsid w:val="0020632B"/>
    <w:rsid w:val="00206F45"/>
    <w:rsid w:val="002103AD"/>
    <w:rsid w:val="00212867"/>
    <w:rsid w:val="00214857"/>
    <w:rsid w:val="00215F0D"/>
    <w:rsid w:val="00217EA1"/>
    <w:rsid w:val="00221F33"/>
    <w:rsid w:val="002253D5"/>
    <w:rsid w:val="00230CB9"/>
    <w:rsid w:val="0023697E"/>
    <w:rsid w:val="00247099"/>
    <w:rsid w:val="00253C3B"/>
    <w:rsid w:val="002557EC"/>
    <w:rsid w:val="002628FA"/>
    <w:rsid w:val="00264242"/>
    <w:rsid w:val="00273F0D"/>
    <w:rsid w:val="00273FAB"/>
    <w:rsid w:val="00276610"/>
    <w:rsid w:val="00276CA9"/>
    <w:rsid w:val="00277D50"/>
    <w:rsid w:val="00283D86"/>
    <w:rsid w:val="00290557"/>
    <w:rsid w:val="0029068F"/>
    <w:rsid w:val="0029248A"/>
    <w:rsid w:val="00292D18"/>
    <w:rsid w:val="002A5A95"/>
    <w:rsid w:val="002B1BEB"/>
    <w:rsid w:val="002B33D8"/>
    <w:rsid w:val="002B35DF"/>
    <w:rsid w:val="002B6124"/>
    <w:rsid w:val="002C2341"/>
    <w:rsid w:val="002C3620"/>
    <w:rsid w:val="002C3A3A"/>
    <w:rsid w:val="002C70A7"/>
    <w:rsid w:val="002C72EB"/>
    <w:rsid w:val="002D332C"/>
    <w:rsid w:val="002D717A"/>
    <w:rsid w:val="002E00BA"/>
    <w:rsid w:val="002E4A78"/>
    <w:rsid w:val="002E644A"/>
    <w:rsid w:val="002E6A7D"/>
    <w:rsid w:val="002E71EC"/>
    <w:rsid w:val="002F487D"/>
    <w:rsid w:val="003004E6"/>
    <w:rsid w:val="00300E82"/>
    <w:rsid w:val="00303846"/>
    <w:rsid w:val="00305D4C"/>
    <w:rsid w:val="00312140"/>
    <w:rsid w:val="00314411"/>
    <w:rsid w:val="00316464"/>
    <w:rsid w:val="00320635"/>
    <w:rsid w:val="00327650"/>
    <w:rsid w:val="0033066F"/>
    <w:rsid w:val="0033115B"/>
    <w:rsid w:val="00335D70"/>
    <w:rsid w:val="00344BF2"/>
    <w:rsid w:val="00347925"/>
    <w:rsid w:val="00351FCF"/>
    <w:rsid w:val="00356E7E"/>
    <w:rsid w:val="00362610"/>
    <w:rsid w:val="00362D3F"/>
    <w:rsid w:val="003777B6"/>
    <w:rsid w:val="00390F0A"/>
    <w:rsid w:val="00395BA2"/>
    <w:rsid w:val="003A0525"/>
    <w:rsid w:val="003A44D2"/>
    <w:rsid w:val="003A4539"/>
    <w:rsid w:val="003A47B3"/>
    <w:rsid w:val="003A5059"/>
    <w:rsid w:val="003A71AC"/>
    <w:rsid w:val="003A743A"/>
    <w:rsid w:val="003B084C"/>
    <w:rsid w:val="003C6E5A"/>
    <w:rsid w:val="003D69ED"/>
    <w:rsid w:val="003E0AC9"/>
    <w:rsid w:val="003E2E86"/>
    <w:rsid w:val="003F2279"/>
    <w:rsid w:val="003F62EE"/>
    <w:rsid w:val="003F6891"/>
    <w:rsid w:val="003F7CFE"/>
    <w:rsid w:val="0040222B"/>
    <w:rsid w:val="00405C89"/>
    <w:rsid w:val="00417F9E"/>
    <w:rsid w:val="004222AF"/>
    <w:rsid w:val="0042281C"/>
    <w:rsid w:val="00422B3E"/>
    <w:rsid w:val="00422DFD"/>
    <w:rsid w:val="00445278"/>
    <w:rsid w:val="00451886"/>
    <w:rsid w:val="0046048A"/>
    <w:rsid w:val="004805F7"/>
    <w:rsid w:val="004915BC"/>
    <w:rsid w:val="0049754E"/>
    <w:rsid w:val="004A00E3"/>
    <w:rsid w:val="004A4E00"/>
    <w:rsid w:val="004A73AB"/>
    <w:rsid w:val="004B2122"/>
    <w:rsid w:val="004B3774"/>
    <w:rsid w:val="004C6D30"/>
    <w:rsid w:val="004D45F6"/>
    <w:rsid w:val="004D47D2"/>
    <w:rsid w:val="004E4F09"/>
    <w:rsid w:val="004E566E"/>
    <w:rsid w:val="00505FBE"/>
    <w:rsid w:val="005073A3"/>
    <w:rsid w:val="005076B5"/>
    <w:rsid w:val="0051182C"/>
    <w:rsid w:val="005161CF"/>
    <w:rsid w:val="005169D4"/>
    <w:rsid w:val="00521868"/>
    <w:rsid w:val="00523577"/>
    <w:rsid w:val="00524585"/>
    <w:rsid w:val="005247DC"/>
    <w:rsid w:val="00530248"/>
    <w:rsid w:val="0053192C"/>
    <w:rsid w:val="00531E64"/>
    <w:rsid w:val="00533321"/>
    <w:rsid w:val="0054064B"/>
    <w:rsid w:val="00541092"/>
    <w:rsid w:val="005456AE"/>
    <w:rsid w:val="00550AF8"/>
    <w:rsid w:val="00557447"/>
    <w:rsid w:val="00563FAA"/>
    <w:rsid w:val="005728B3"/>
    <w:rsid w:val="005750C1"/>
    <w:rsid w:val="00576460"/>
    <w:rsid w:val="00576E2E"/>
    <w:rsid w:val="0058533C"/>
    <w:rsid w:val="00590514"/>
    <w:rsid w:val="00596174"/>
    <w:rsid w:val="005A28DF"/>
    <w:rsid w:val="005A573E"/>
    <w:rsid w:val="005A6EAE"/>
    <w:rsid w:val="005A7C07"/>
    <w:rsid w:val="005B2495"/>
    <w:rsid w:val="005C7AD2"/>
    <w:rsid w:val="005D4872"/>
    <w:rsid w:val="005D5C54"/>
    <w:rsid w:val="005E7352"/>
    <w:rsid w:val="00601A1B"/>
    <w:rsid w:val="006029B4"/>
    <w:rsid w:val="006047B9"/>
    <w:rsid w:val="006050CD"/>
    <w:rsid w:val="00614720"/>
    <w:rsid w:val="00615F1A"/>
    <w:rsid w:val="006160DF"/>
    <w:rsid w:val="006170EA"/>
    <w:rsid w:val="00617C56"/>
    <w:rsid w:val="00623C83"/>
    <w:rsid w:val="00631156"/>
    <w:rsid w:val="00633A4D"/>
    <w:rsid w:val="00641D32"/>
    <w:rsid w:val="00641E54"/>
    <w:rsid w:val="00642D21"/>
    <w:rsid w:val="006607B5"/>
    <w:rsid w:val="00662633"/>
    <w:rsid w:val="00662A2B"/>
    <w:rsid w:val="00681682"/>
    <w:rsid w:val="006869E3"/>
    <w:rsid w:val="0069215C"/>
    <w:rsid w:val="00692FFC"/>
    <w:rsid w:val="00693573"/>
    <w:rsid w:val="00695BCC"/>
    <w:rsid w:val="00695CE1"/>
    <w:rsid w:val="00697AE0"/>
    <w:rsid w:val="006A034F"/>
    <w:rsid w:val="006A04FD"/>
    <w:rsid w:val="006A479C"/>
    <w:rsid w:val="006B0C4E"/>
    <w:rsid w:val="006B373B"/>
    <w:rsid w:val="006C18D2"/>
    <w:rsid w:val="006C6845"/>
    <w:rsid w:val="006C6C6B"/>
    <w:rsid w:val="006C708F"/>
    <w:rsid w:val="006D51AB"/>
    <w:rsid w:val="006D525F"/>
    <w:rsid w:val="006D5C47"/>
    <w:rsid w:val="006E1FFC"/>
    <w:rsid w:val="006E27D2"/>
    <w:rsid w:val="006E3F24"/>
    <w:rsid w:val="006E6562"/>
    <w:rsid w:val="007017A3"/>
    <w:rsid w:val="007106F1"/>
    <w:rsid w:val="0071492A"/>
    <w:rsid w:val="00727488"/>
    <w:rsid w:val="007418B4"/>
    <w:rsid w:val="00743B5F"/>
    <w:rsid w:val="007467EC"/>
    <w:rsid w:val="0075499D"/>
    <w:rsid w:val="007558D7"/>
    <w:rsid w:val="00757D36"/>
    <w:rsid w:val="0076037A"/>
    <w:rsid w:val="007706A6"/>
    <w:rsid w:val="007735FD"/>
    <w:rsid w:val="00785965"/>
    <w:rsid w:val="00785F58"/>
    <w:rsid w:val="007861B6"/>
    <w:rsid w:val="007862B7"/>
    <w:rsid w:val="007867D1"/>
    <w:rsid w:val="00796F5D"/>
    <w:rsid w:val="007C37B8"/>
    <w:rsid w:val="007D3256"/>
    <w:rsid w:val="007E187C"/>
    <w:rsid w:val="007E27C9"/>
    <w:rsid w:val="007E7028"/>
    <w:rsid w:val="007F062F"/>
    <w:rsid w:val="007F1E22"/>
    <w:rsid w:val="007F228E"/>
    <w:rsid w:val="007F5145"/>
    <w:rsid w:val="007F7735"/>
    <w:rsid w:val="00805484"/>
    <w:rsid w:val="00806A53"/>
    <w:rsid w:val="00814687"/>
    <w:rsid w:val="00821A04"/>
    <w:rsid w:val="00836D4F"/>
    <w:rsid w:val="00837AA4"/>
    <w:rsid w:val="0084592F"/>
    <w:rsid w:val="00861A70"/>
    <w:rsid w:val="008647C4"/>
    <w:rsid w:val="0087139F"/>
    <w:rsid w:val="0087142A"/>
    <w:rsid w:val="0087759F"/>
    <w:rsid w:val="00880839"/>
    <w:rsid w:val="00880FAB"/>
    <w:rsid w:val="00883171"/>
    <w:rsid w:val="00886CA5"/>
    <w:rsid w:val="008A6E67"/>
    <w:rsid w:val="008A77BF"/>
    <w:rsid w:val="008A7EA2"/>
    <w:rsid w:val="008B1C1E"/>
    <w:rsid w:val="008B6FE9"/>
    <w:rsid w:val="008C56C6"/>
    <w:rsid w:val="008D35CB"/>
    <w:rsid w:val="008D4B86"/>
    <w:rsid w:val="008D4CE4"/>
    <w:rsid w:val="008D6C89"/>
    <w:rsid w:val="008E301C"/>
    <w:rsid w:val="008E5A7D"/>
    <w:rsid w:val="008F252D"/>
    <w:rsid w:val="00900BD6"/>
    <w:rsid w:val="00902ECF"/>
    <w:rsid w:val="00903220"/>
    <w:rsid w:val="009041F4"/>
    <w:rsid w:val="00906AB9"/>
    <w:rsid w:val="00907336"/>
    <w:rsid w:val="009153F4"/>
    <w:rsid w:val="0092518C"/>
    <w:rsid w:val="00936E09"/>
    <w:rsid w:val="00943D39"/>
    <w:rsid w:val="009504B8"/>
    <w:rsid w:val="00954850"/>
    <w:rsid w:val="00970BBC"/>
    <w:rsid w:val="00973FC9"/>
    <w:rsid w:val="00977B1D"/>
    <w:rsid w:val="009821C7"/>
    <w:rsid w:val="00984001"/>
    <w:rsid w:val="00984ADC"/>
    <w:rsid w:val="00985A37"/>
    <w:rsid w:val="00986901"/>
    <w:rsid w:val="00993A2B"/>
    <w:rsid w:val="00995134"/>
    <w:rsid w:val="00995F96"/>
    <w:rsid w:val="00997B15"/>
    <w:rsid w:val="009A29B7"/>
    <w:rsid w:val="009A361E"/>
    <w:rsid w:val="009B2389"/>
    <w:rsid w:val="009C76CF"/>
    <w:rsid w:val="009D10E2"/>
    <w:rsid w:val="009D2154"/>
    <w:rsid w:val="009D4F27"/>
    <w:rsid w:val="009E5713"/>
    <w:rsid w:val="009E5F6E"/>
    <w:rsid w:val="009E6588"/>
    <w:rsid w:val="009F0E0F"/>
    <w:rsid w:val="009F12E5"/>
    <w:rsid w:val="009F75C1"/>
    <w:rsid w:val="009F77F6"/>
    <w:rsid w:val="009F7B5E"/>
    <w:rsid w:val="00A0727C"/>
    <w:rsid w:val="00A11C00"/>
    <w:rsid w:val="00A1203B"/>
    <w:rsid w:val="00A12168"/>
    <w:rsid w:val="00A12B15"/>
    <w:rsid w:val="00A13947"/>
    <w:rsid w:val="00A23876"/>
    <w:rsid w:val="00A27496"/>
    <w:rsid w:val="00A324E1"/>
    <w:rsid w:val="00A34515"/>
    <w:rsid w:val="00A34D2D"/>
    <w:rsid w:val="00A44296"/>
    <w:rsid w:val="00A448B0"/>
    <w:rsid w:val="00A55590"/>
    <w:rsid w:val="00A63994"/>
    <w:rsid w:val="00A777B2"/>
    <w:rsid w:val="00A77CE4"/>
    <w:rsid w:val="00A9539E"/>
    <w:rsid w:val="00A96047"/>
    <w:rsid w:val="00A96B46"/>
    <w:rsid w:val="00AA67E7"/>
    <w:rsid w:val="00AA7D29"/>
    <w:rsid w:val="00AB06AD"/>
    <w:rsid w:val="00AC3E54"/>
    <w:rsid w:val="00AC7782"/>
    <w:rsid w:val="00AC7A31"/>
    <w:rsid w:val="00AD2D5F"/>
    <w:rsid w:val="00AD3B2C"/>
    <w:rsid w:val="00AD7958"/>
    <w:rsid w:val="00AE3E9E"/>
    <w:rsid w:val="00AE48DC"/>
    <w:rsid w:val="00AE5558"/>
    <w:rsid w:val="00AE7794"/>
    <w:rsid w:val="00AF14FE"/>
    <w:rsid w:val="00AF45B3"/>
    <w:rsid w:val="00AF7345"/>
    <w:rsid w:val="00B00604"/>
    <w:rsid w:val="00B0244A"/>
    <w:rsid w:val="00B11456"/>
    <w:rsid w:val="00B12C12"/>
    <w:rsid w:val="00B1454F"/>
    <w:rsid w:val="00B21B4E"/>
    <w:rsid w:val="00B223BD"/>
    <w:rsid w:val="00B30182"/>
    <w:rsid w:val="00B41915"/>
    <w:rsid w:val="00B42299"/>
    <w:rsid w:val="00B42780"/>
    <w:rsid w:val="00B44847"/>
    <w:rsid w:val="00B50A2B"/>
    <w:rsid w:val="00B50B06"/>
    <w:rsid w:val="00B5478F"/>
    <w:rsid w:val="00B56C9C"/>
    <w:rsid w:val="00B6333D"/>
    <w:rsid w:val="00B63E6C"/>
    <w:rsid w:val="00B663DA"/>
    <w:rsid w:val="00B82584"/>
    <w:rsid w:val="00B86516"/>
    <w:rsid w:val="00B90F92"/>
    <w:rsid w:val="00B92D6E"/>
    <w:rsid w:val="00BA3512"/>
    <w:rsid w:val="00BA3E3E"/>
    <w:rsid w:val="00BA4507"/>
    <w:rsid w:val="00BA52BF"/>
    <w:rsid w:val="00BA5852"/>
    <w:rsid w:val="00BB43D0"/>
    <w:rsid w:val="00BB60A4"/>
    <w:rsid w:val="00BC2AF5"/>
    <w:rsid w:val="00BC36DC"/>
    <w:rsid w:val="00BC3DBA"/>
    <w:rsid w:val="00BD61AF"/>
    <w:rsid w:val="00BE038A"/>
    <w:rsid w:val="00BE492E"/>
    <w:rsid w:val="00BE6E27"/>
    <w:rsid w:val="00BE6F8C"/>
    <w:rsid w:val="00BE7365"/>
    <w:rsid w:val="00BE7C98"/>
    <w:rsid w:val="00BE7CAF"/>
    <w:rsid w:val="00BF1511"/>
    <w:rsid w:val="00BF482E"/>
    <w:rsid w:val="00BF6B7B"/>
    <w:rsid w:val="00C069EE"/>
    <w:rsid w:val="00C179A9"/>
    <w:rsid w:val="00C23371"/>
    <w:rsid w:val="00C323F9"/>
    <w:rsid w:val="00C432BB"/>
    <w:rsid w:val="00C46971"/>
    <w:rsid w:val="00C509AA"/>
    <w:rsid w:val="00C61C63"/>
    <w:rsid w:val="00C638FE"/>
    <w:rsid w:val="00C656B4"/>
    <w:rsid w:val="00C678BF"/>
    <w:rsid w:val="00C70B16"/>
    <w:rsid w:val="00C74542"/>
    <w:rsid w:val="00C836F7"/>
    <w:rsid w:val="00C8385E"/>
    <w:rsid w:val="00C8451F"/>
    <w:rsid w:val="00C862FC"/>
    <w:rsid w:val="00C86988"/>
    <w:rsid w:val="00C97C3F"/>
    <w:rsid w:val="00CA3FBC"/>
    <w:rsid w:val="00CB02FF"/>
    <w:rsid w:val="00CB2E19"/>
    <w:rsid w:val="00CB3516"/>
    <w:rsid w:val="00CC6FEB"/>
    <w:rsid w:val="00CD0692"/>
    <w:rsid w:val="00CD2E5A"/>
    <w:rsid w:val="00CD4FC2"/>
    <w:rsid w:val="00CD72D1"/>
    <w:rsid w:val="00CE7D00"/>
    <w:rsid w:val="00CE7D61"/>
    <w:rsid w:val="00CF07BD"/>
    <w:rsid w:val="00CF1DA2"/>
    <w:rsid w:val="00CF4EE5"/>
    <w:rsid w:val="00D0316C"/>
    <w:rsid w:val="00D03519"/>
    <w:rsid w:val="00D138D6"/>
    <w:rsid w:val="00D13E07"/>
    <w:rsid w:val="00D20E80"/>
    <w:rsid w:val="00D22BF5"/>
    <w:rsid w:val="00D237B1"/>
    <w:rsid w:val="00D324B5"/>
    <w:rsid w:val="00D3498C"/>
    <w:rsid w:val="00D410EF"/>
    <w:rsid w:val="00D470A9"/>
    <w:rsid w:val="00D606E8"/>
    <w:rsid w:val="00D678BA"/>
    <w:rsid w:val="00D739EB"/>
    <w:rsid w:val="00D74454"/>
    <w:rsid w:val="00D74DE9"/>
    <w:rsid w:val="00D77C70"/>
    <w:rsid w:val="00D81E97"/>
    <w:rsid w:val="00D844EC"/>
    <w:rsid w:val="00D905C8"/>
    <w:rsid w:val="00D97D7A"/>
    <w:rsid w:val="00DA2748"/>
    <w:rsid w:val="00DA50D7"/>
    <w:rsid w:val="00DA5932"/>
    <w:rsid w:val="00DB12AF"/>
    <w:rsid w:val="00DB144A"/>
    <w:rsid w:val="00DB158D"/>
    <w:rsid w:val="00DB1E14"/>
    <w:rsid w:val="00DB4B5B"/>
    <w:rsid w:val="00DB5D51"/>
    <w:rsid w:val="00DB72C5"/>
    <w:rsid w:val="00DC6B99"/>
    <w:rsid w:val="00DD19DA"/>
    <w:rsid w:val="00DD4655"/>
    <w:rsid w:val="00DE280A"/>
    <w:rsid w:val="00DF3DF8"/>
    <w:rsid w:val="00DF6974"/>
    <w:rsid w:val="00E026F9"/>
    <w:rsid w:val="00E15063"/>
    <w:rsid w:val="00E219F9"/>
    <w:rsid w:val="00E234DE"/>
    <w:rsid w:val="00E37708"/>
    <w:rsid w:val="00E42673"/>
    <w:rsid w:val="00E43B69"/>
    <w:rsid w:val="00E454BB"/>
    <w:rsid w:val="00E519DD"/>
    <w:rsid w:val="00E52949"/>
    <w:rsid w:val="00E55321"/>
    <w:rsid w:val="00E61579"/>
    <w:rsid w:val="00E61F38"/>
    <w:rsid w:val="00E74B77"/>
    <w:rsid w:val="00E75A11"/>
    <w:rsid w:val="00E84F36"/>
    <w:rsid w:val="00E87D21"/>
    <w:rsid w:val="00E91FBF"/>
    <w:rsid w:val="00E969F4"/>
    <w:rsid w:val="00EA48F4"/>
    <w:rsid w:val="00EB45C9"/>
    <w:rsid w:val="00EB6637"/>
    <w:rsid w:val="00EB6C76"/>
    <w:rsid w:val="00EC5299"/>
    <w:rsid w:val="00EC7E81"/>
    <w:rsid w:val="00ED121F"/>
    <w:rsid w:val="00ED36F8"/>
    <w:rsid w:val="00ED4D22"/>
    <w:rsid w:val="00EE4941"/>
    <w:rsid w:val="00EE5C7B"/>
    <w:rsid w:val="00EE6EA4"/>
    <w:rsid w:val="00EF143E"/>
    <w:rsid w:val="00EF5631"/>
    <w:rsid w:val="00EF71E2"/>
    <w:rsid w:val="00F05D64"/>
    <w:rsid w:val="00F05F3B"/>
    <w:rsid w:val="00F12239"/>
    <w:rsid w:val="00F12379"/>
    <w:rsid w:val="00F169C6"/>
    <w:rsid w:val="00F20429"/>
    <w:rsid w:val="00F20BDD"/>
    <w:rsid w:val="00F21709"/>
    <w:rsid w:val="00F270B8"/>
    <w:rsid w:val="00F31434"/>
    <w:rsid w:val="00F3189A"/>
    <w:rsid w:val="00F34BE8"/>
    <w:rsid w:val="00F365B9"/>
    <w:rsid w:val="00F40594"/>
    <w:rsid w:val="00F4651F"/>
    <w:rsid w:val="00F467A1"/>
    <w:rsid w:val="00F4770C"/>
    <w:rsid w:val="00F47D93"/>
    <w:rsid w:val="00F507E1"/>
    <w:rsid w:val="00F50F9C"/>
    <w:rsid w:val="00F5434B"/>
    <w:rsid w:val="00F638B4"/>
    <w:rsid w:val="00F63C7F"/>
    <w:rsid w:val="00F64E38"/>
    <w:rsid w:val="00F701A3"/>
    <w:rsid w:val="00F70E74"/>
    <w:rsid w:val="00F74185"/>
    <w:rsid w:val="00F83A09"/>
    <w:rsid w:val="00F87392"/>
    <w:rsid w:val="00F96F65"/>
    <w:rsid w:val="00FA3A85"/>
    <w:rsid w:val="00FB2B9C"/>
    <w:rsid w:val="00FB3BEB"/>
    <w:rsid w:val="00FB5452"/>
    <w:rsid w:val="00FB5D55"/>
    <w:rsid w:val="00FC355A"/>
    <w:rsid w:val="00FC61BB"/>
    <w:rsid w:val="00FD229E"/>
    <w:rsid w:val="00FD30AA"/>
    <w:rsid w:val="00FD3BED"/>
    <w:rsid w:val="00FD47B4"/>
    <w:rsid w:val="00FE095D"/>
    <w:rsid w:val="00FE6D78"/>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2E1BA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B2122"/>
    <w:pPr>
      <w:keepNext/>
      <w:keepLines/>
      <w:spacing w:before="240" w:after="0" w:line="360" w:lineRule="auto"/>
      <w:outlineLvl w:val="0"/>
      <w:pPrChange w:id="0" w:author="Alvisi, Nicolo" w:date="2022-06-01T15:00:00Z">
        <w:pPr>
          <w:keepNext/>
          <w:keepLines/>
          <w:spacing w:before="240" w:line="259" w:lineRule="auto"/>
          <w:outlineLvl w:val="0"/>
        </w:pPr>
      </w:pPrChange>
    </w:pPr>
    <w:rPr>
      <w:rFonts w:asciiTheme="majorHAnsi" w:eastAsiaTheme="majorEastAsia" w:hAnsiTheme="majorHAnsi" w:cstheme="majorBidi"/>
      <w:sz w:val="32"/>
      <w:szCs w:val="32"/>
      <w:rPrChange w:id="0" w:author="Alvisi, Nicolo" w:date="2022-06-01T15:00:00Z">
        <w:rPr>
          <w:rFonts w:asciiTheme="majorHAnsi" w:eastAsiaTheme="majorEastAsia" w:hAnsiTheme="majorHAnsi" w:cstheme="majorBidi"/>
          <w:sz w:val="32"/>
          <w:szCs w:val="32"/>
          <w:lang w:val="nl-NL" w:eastAsia="en-US" w:bidi="ar-SA"/>
        </w:rPr>
      </w:rPrChange>
    </w:rPr>
  </w:style>
  <w:style w:type="paragraph" w:styleId="Heading2">
    <w:name w:val="heading 2"/>
    <w:basedOn w:val="Normal"/>
    <w:next w:val="Normal"/>
    <w:link w:val="Heading2Char"/>
    <w:uiPriority w:val="9"/>
    <w:unhideWhenUsed/>
    <w:qFormat/>
    <w:rsid w:val="004B2122"/>
    <w:pPr>
      <w:keepNext/>
      <w:keepLines/>
      <w:spacing w:before="40" w:after="0" w:line="360" w:lineRule="auto"/>
      <w:outlineLvl w:val="1"/>
      <w:pPrChange w:id="1" w:author="Alvisi, Nicolo" w:date="2022-06-01T15:00:00Z">
        <w:pPr>
          <w:keepNext/>
          <w:keepLines/>
          <w:spacing w:before="40" w:line="259" w:lineRule="auto"/>
          <w:outlineLvl w:val="1"/>
        </w:pPr>
      </w:pPrChange>
    </w:pPr>
    <w:rPr>
      <w:rFonts w:asciiTheme="majorHAnsi" w:eastAsiaTheme="majorEastAsia" w:hAnsiTheme="majorHAnsi" w:cstheme="majorBidi"/>
      <w:sz w:val="26"/>
      <w:szCs w:val="26"/>
      <w:rPrChange w:id="1" w:author="Alvisi, Nicolo" w:date="2022-06-01T15:00:00Z">
        <w:rPr>
          <w:rFonts w:asciiTheme="majorHAnsi" w:eastAsiaTheme="majorEastAsia" w:hAnsiTheme="majorHAnsi" w:cstheme="majorBidi"/>
          <w:sz w:val="26"/>
          <w:szCs w:val="26"/>
          <w:lang w:val="nl-NL" w:eastAsia="en-US" w:bidi="ar-SA"/>
        </w:rPr>
      </w:rPrChange>
    </w:rPr>
  </w:style>
  <w:style w:type="paragraph" w:styleId="Heading3">
    <w:name w:val="heading 3"/>
    <w:basedOn w:val="Normal"/>
    <w:next w:val="Normal"/>
    <w:link w:val="Heading3Char"/>
    <w:uiPriority w:val="9"/>
    <w:unhideWhenUsed/>
    <w:qFormat/>
    <w:rsid w:val="004B2122"/>
    <w:pPr>
      <w:keepNext/>
      <w:keepLines/>
      <w:spacing w:before="40" w:after="0" w:line="360" w:lineRule="auto"/>
      <w:outlineLvl w:val="2"/>
      <w:pPrChange w:id="2" w:author="Alvisi, Nicolo" w:date="2022-06-01T15:01:00Z">
        <w:pPr>
          <w:keepNext/>
          <w:keepLines/>
          <w:spacing w:before="40" w:line="259" w:lineRule="auto"/>
          <w:outlineLvl w:val="2"/>
        </w:pPr>
      </w:pPrChange>
    </w:pPr>
    <w:rPr>
      <w:rFonts w:asciiTheme="majorHAnsi" w:eastAsiaTheme="majorEastAsia" w:hAnsiTheme="majorHAnsi" w:cstheme="majorBidi"/>
      <w:sz w:val="24"/>
      <w:szCs w:val="24"/>
      <w:rPrChange w:id="2" w:author="Alvisi, Nicolo" w:date="2022-06-01T15:01:00Z">
        <w:rPr>
          <w:rFonts w:asciiTheme="majorHAnsi" w:eastAsiaTheme="majorEastAsia" w:hAnsiTheme="majorHAnsi" w:cstheme="majorBidi"/>
          <w:sz w:val="24"/>
          <w:szCs w:val="24"/>
          <w:lang w:val="nl-NL" w:eastAsia="en-US" w:bidi="ar-SA"/>
        </w:rPr>
      </w:rPrChange>
    </w:rPr>
  </w:style>
  <w:style w:type="paragraph" w:styleId="Heading4">
    <w:name w:val="heading 4"/>
    <w:basedOn w:val="Normal"/>
    <w:next w:val="Normal"/>
    <w:link w:val="Heading4Char"/>
    <w:uiPriority w:val="9"/>
    <w:semiHidden/>
    <w:unhideWhenUsed/>
    <w:qFormat/>
    <w:rsid w:val="004B2122"/>
    <w:pPr>
      <w:keepNext/>
      <w:keepLines/>
      <w:spacing w:before="320" w:after="120" w:line="360" w:lineRule="auto"/>
      <w:outlineLvl w:val="3"/>
      <w:pPrChange w:id="3" w:author="Alvisi, Nicolo" w:date="2022-06-01T14:59:00Z">
        <w:pPr>
          <w:keepNext/>
          <w:keepLines/>
          <w:spacing w:before="200" w:line="259" w:lineRule="auto"/>
          <w:outlineLvl w:val="3"/>
        </w:pPr>
      </w:pPrChange>
    </w:pPr>
    <w:rPr>
      <w:rFonts w:asciiTheme="majorHAnsi" w:eastAsiaTheme="majorEastAsia" w:hAnsiTheme="majorHAnsi" w:cstheme="majorBidi"/>
      <w:b/>
      <w:bCs/>
      <w:i/>
      <w:iCs/>
      <w:rPrChange w:id="3" w:author="Alvisi, Nicolo" w:date="2022-06-01T14:59:00Z">
        <w:rPr>
          <w:rFonts w:asciiTheme="majorHAnsi" w:eastAsiaTheme="majorEastAsia" w:hAnsiTheme="majorHAnsi" w:cstheme="majorBidi"/>
          <w:b/>
          <w:bCs/>
          <w:i/>
          <w:iCs/>
          <w:sz w:val="22"/>
          <w:szCs w:val="22"/>
          <w:lang w:val="nl-NL"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122"/>
    <w:rPr>
      <w:rFonts w:asciiTheme="majorHAnsi" w:eastAsiaTheme="majorEastAsia" w:hAnsiTheme="majorHAnsi" w:cstheme="majorBidi"/>
      <w:sz w:val="32"/>
      <w:szCs w:val="32"/>
    </w:rPr>
  </w:style>
  <w:style w:type="paragraph" w:styleId="ListParagraph">
    <w:name w:val="List Paragraph"/>
    <w:basedOn w:val="Normal"/>
    <w:uiPriority w:val="34"/>
    <w:qFormat/>
    <w:rsid w:val="00D138D6"/>
    <w:pPr>
      <w:ind w:left="720"/>
      <w:contextualSpacing/>
    </w:pPr>
  </w:style>
  <w:style w:type="paragraph" w:customStyle="1" w:styleId="EndNoteBibliographyTitle">
    <w:name w:val="EndNote Bibliography Title"/>
    <w:basedOn w:val="Normal"/>
    <w:link w:val="EndNoteBibliographyTitleChar"/>
    <w:rsid w:val="00FB3BEB"/>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FB3BEB"/>
    <w:rPr>
      <w:rFonts w:ascii="Calibri" w:hAnsi="Calibri" w:cs="Calibri"/>
      <w:noProof/>
      <w:lang w:val="en-US"/>
    </w:rPr>
  </w:style>
  <w:style w:type="paragraph" w:customStyle="1" w:styleId="EndNoteBibliography">
    <w:name w:val="EndNote Bibliography"/>
    <w:basedOn w:val="Normal"/>
    <w:link w:val="EndNoteBibliographyChar"/>
    <w:rsid w:val="00FB3BEB"/>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FB3BEB"/>
    <w:rPr>
      <w:rFonts w:ascii="Calibri" w:hAnsi="Calibri" w:cs="Calibri"/>
      <w:noProof/>
      <w:lang w:val="en-US"/>
    </w:rPr>
  </w:style>
  <w:style w:type="character" w:styleId="Hyperlink">
    <w:name w:val="Hyperlink"/>
    <w:basedOn w:val="DefaultParagraphFont"/>
    <w:uiPriority w:val="99"/>
    <w:unhideWhenUsed/>
    <w:rsid w:val="00FB3BEB"/>
    <w:rPr>
      <w:color w:val="0563C1" w:themeColor="hyperlink"/>
      <w:u w:val="single"/>
    </w:rPr>
  </w:style>
  <w:style w:type="character" w:customStyle="1" w:styleId="Onopgelostemelding1">
    <w:name w:val="Onopgeloste melding1"/>
    <w:basedOn w:val="DefaultParagraphFont"/>
    <w:uiPriority w:val="99"/>
    <w:semiHidden/>
    <w:unhideWhenUsed/>
    <w:rsid w:val="00FB3BEB"/>
    <w:rPr>
      <w:color w:val="605E5C"/>
      <w:shd w:val="clear" w:color="auto" w:fill="E1DFDD"/>
    </w:rPr>
  </w:style>
  <w:style w:type="paragraph" w:styleId="Header">
    <w:name w:val="header"/>
    <w:basedOn w:val="Normal"/>
    <w:link w:val="HeaderChar"/>
    <w:uiPriority w:val="99"/>
    <w:unhideWhenUsed/>
    <w:rsid w:val="00DE280A"/>
    <w:pPr>
      <w:tabs>
        <w:tab w:val="center" w:pos="4536"/>
        <w:tab w:val="right" w:pos="9072"/>
      </w:tabs>
      <w:spacing w:after="0" w:line="240" w:lineRule="auto"/>
    </w:pPr>
  </w:style>
  <w:style w:type="character" w:customStyle="1" w:styleId="HeaderChar">
    <w:name w:val="Header Char"/>
    <w:basedOn w:val="DefaultParagraphFont"/>
    <w:link w:val="Header"/>
    <w:uiPriority w:val="99"/>
    <w:rsid w:val="00DE280A"/>
  </w:style>
  <w:style w:type="paragraph" w:styleId="Footer">
    <w:name w:val="footer"/>
    <w:basedOn w:val="Normal"/>
    <w:link w:val="FooterChar"/>
    <w:uiPriority w:val="99"/>
    <w:unhideWhenUsed/>
    <w:rsid w:val="00DE280A"/>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280A"/>
  </w:style>
  <w:style w:type="paragraph" w:styleId="Caption">
    <w:name w:val="caption"/>
    <w:basedOn w:val="Normal"/>
    <w:next w:val="Normal"/>
    <w:uiPriority w:val="35"/>
    <w:unhideWhenUsed/>
    <w:qFormat/>
    <w:rsid w:val="004B2122"/>
    <w:pPr>
      <w:spacing w:after="200" w:line="240" w:lineRule="auto"/>
      <w:pPrChange w:id="4" w:author="Alvisi, Nicolo" w:date="2022-06-01T15:00:00Z">
        <w:pPr>
          <w:spacing w:after="200"/>
        </w:pPr>
      </w:pPrChange>
    </w:pPr>
    <w:rPr>
      <w:iCs/>
      <w:szCs w:val="18"/>
      <w:rPrChange w:id="4" w:author="Alvisi, Nicolo" w:date="2022-06-01T15:00:00Z">
        <w:rPr>
          <w:rFonts w:asciiTheme="minorHAnsi" w:eastAsiaTheme="minorHAnsi" w:hAnsiTheme="minorHAnsi" w:cstheme="minorBidi"/>
          <w:i/>
          <w:iCs/>
          <w:sz w:val="18"/>
          <w:szCs w:val="18"/>
          <w:lang w:val="nl-NL" w:eastAsia="en-US" w:bidi="ar-SA"/>
        </w:rPr>
      </w:rPrChange>
    </w:rPr>
  </w:style>
  <w:style w:type="paragraph" w:styleId="Title">
    <w:name w:val="Title"/>
    <w:basedOn w:val="Normal"/>
    <w:next w:val="Normal"/>
    <w:link w:val="TitleChar"/>
    <w:uiPriority w:val="10"/>
    <w:qFormat/>
    <w:rsid w:val="003D69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9E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B2122"/>
    <w:rPr>
      <w:rFonts w:asciiTheme="majorHAnsi" w:eastAsiaTheme="majorEastAsia" w:hAnsiTheme="majorHAnsi" w:cstheme="majorBidi"/>
      <w:sz w:val="26"/>
      <w:szCs w:val="26"/>
    </w:rPr>
  </w:style>
  <w:style w:type="paragraph" w:styleId="NoSpacing">
    <w:name w:val="No Spacing"/>
    <w:uiPriority w:val="1"/>
    <w:qFormat/>
    <w:rsid w:val="006050CD"/>
    <w:pPr>
      <w:spacing w:after="0" w:line="240" w:lineRule="auto"/>
    </w:pPr>
  </w:style>
  <w:style w:type="table" w:styleId="TableGrid">
    <w:name w:val="Table Grid"/>
    <w:basedOn w:val="TableNormal"/>
    <w:uiPriority w:val="39"/>
    <w:rsid w:val="007274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EB6637"/>
    <w:rPr>
      <w:sz w:val="16"/>
      <w:szCs w:val="16"/>
    </w:rPr>
  </w:style>
  <w:style w:type="paragraph" w:styleId="CommentText">
    <w:name w:val="annotation text"/>
    <w:basedOn w:val="Normal"/>
    <w:link w:val="CommentTextChar"/>
    <w:uiPriority w:val="99"/>
    <w:semiHidden/>
    <w:unhideWhenUsed/>
    <w:rsid w:val="00EB6637"/>
    <w:pPr>
      <w:spacing w:line="240" w:lineRule="auto"/>
    </w:pPr>
    <w:rPr>
      <w:sz w:val="20"/>
      <w:szCs w:val="20"/>
    </w:rPr>
  </w:style>
  <w:style w:type="character" w:customStyle="1" w:styleId="CommentTextChar">
    <w:name w:val="Comment Text Char"/>
    <w:basedOn w:val="DefaultParagraphFont"/>
    <w:link w:val="CommentText"/>
    <w:uiPriority w:val="99"/>
    <w:semiHidden/>
    <w:rsid w:val="00EB6637"/>
    <w:rPr>
      <w:sz w:val="20"/>
      <w:szCs w:val="20"/>
    </w:rPr>
  </w:style>
  <w:style w:type="paragraph" w:styleId="CommentSubject">
    <w:name w:val="annotation subject"/>
    <w:basedOn w:val="CommentText"/>
    <w:next w:val="CommentText"/>
    <w:link w:val="CommentSubjectChar"/>
    <w:uiPriority w:val="99"/>
    <w:semiHidden/>
    <w:unhideWhenUsed/>
    <w:rsid w:val="00EB6637"/>
    <w:rPr>
      <w:b/>
      <w:bCs/>
    </w:rPr>
  </w:style>
  <w:style w:type="character" w:customStyle="1" w:styleId="CommentSubjectChar">
    <w:name w:val="Comment Subject Char"/>
    <w:basedOn w:val="CommentTextChar"/>
    <w:link w:val="CommentSubject"/>
    <w:uiPriority w:val="99"/>
    <w:semiHidden/>
    <w:rsid w:val="00EB6637"/>
    <w:rPr>
      <w:b/>
      <w:bCs/>
      <w:sz w:val="20"/>
      <w:szCs w:val="20"/>
    </w:rPr>
  </w:style>
  <w:style w:type="paragraph" w:styleId="TOCHeading">
    <w:name w:val="TOC Heading"/>
    <w:basedOn w:val="Heading1"/>
    <w:next w:val="Normal"/>
    <w:uiPriority w:val="39"/>
    <w:unhideWhenUsed/>
    <w:qFormat/>
    <w:rsid w:val="006029B4"/>
    <w:pPr>
      <w:outlineLvl w:val="9"/>
    </w:pPr>
    <w:rPr>
      <w:lang w:eastAsia="nl-NL"/>
    </w:rPr>
  </w:style>
  <w:style w:type="paragraph" w:styleId="TOC1">
    <w:name w:val="toc 1"/>
    <w:basedOn w:val="Normal"/>
    <w:next w:val="Normal"/>
    <w:autoRedefine/>
    <w:uiPriority w:val="39"/>
    <w:unhideWhenUsed/>
    <w:rsid w:val="005750C1"/>
    <w:pPr>
      <w:tabs>
        <w:tab w:val="right" w:leader="dot" w:pos="9062"/>
      </w:tabs>
      <w:spacing w:after="100"/>
    </w:pPr>
  </w:style>
  <w:style w:type="paragraph" w:styleId="TOC2">
    <w:name w:val="toc 2"/>
    <w:basedOn w:val="Normal"/>
    <w:next w:val="Normal"/>
    <w:autoRedefine/>
    <w:uiPriority w:val="39"/>
    <w:unhideWhenUsed/>
    <w:rsid w:val="00F34BE8"/>
    <w:pPr>
      <w:tabs>
        <w:tab w:val="right" w:leader="dot" w:pos="9062"/>
      </w:tabs>
      <w:spacing w:after="100"/>
      <w:ind w:left="220"/>
      <w:pPrChange w:id="5" w:author="" w:date="2022-06-07T13:27:00Z">
        <w:pPr>
          <w:spacing w:after="100" w:line="259" w:lineRule="auto"/>
          <w:ind w:left="220"/>
        </w:pPr>
      </w:pPrChange>
    </w:pPr>
    <w:rPr>
      <w:rPrChange w:id="5" w:author="" w:date="2022-06-07T13:27:00Z">
        <w:rPr>
          <w:rFonts w:asciiTheme="minorHAnsi" w:eastAsiaTheme="minorHAnsi" w:hAnsiTheme="minorHAnsi" w:cstheme="minorBidi"/>
          <w:sz w:val="22"/>
          <w:szCs w:val="22"/>
          <w:lang w:val="nl-NL" w:eastAsia="en-US" w:bidi="ar-SA"/>
        </w:rPr>
      </w:rPrChange>
    </w:rPr>
  </w:style>
  <w:style w:type="character" w:customStyle="1" w:styleId="Heading3Char">
    <w:name w:val="Heading 3 Char"/>
    <w:basedOn w:val="DefaultParagraphFont"/>
    <w:link w:val="Heading3"/>
    <w:uiPriority w:val="9"/>
    <w:rsid w:val="004B2122"/>
    <w:rPr>
      <w:rFonts w:asciiTheme="majorHAnsi" w:eastAsiaTheme="majorEastAsia" w:hAnsiTheme="majorHAnsi" w:cstheme="majorBidi"/>
      <w:sz w:val="24"/>
      <w:szCs w:val="24"/>
    </w:rPr>
  </w:style>
  <w:style w:type="paragraph" w:styleId="TOC3">
    <w:name w:val="toc 3"/>
    <w:basedOn w:val="Normal"/>
    <w:next w:val="Normal"/>
    <w:autoRedefine/>
    <w:uiPriority w:val="39"/>
    <w:unhideWhenUsed/>
    <w:rsid w:val="00F4651F"/>
    <w:pPr>
      <w:spacing w:after="100"/>
      <w:ind w:left="440"/>
    </w:pPr>
  </w:style>
  <w:style w:type="character" w:styleId="PlaceholderText">
    <w:name w:val="Placeholder Text"/>
    <w:basedOn w:val="DefaultParagraphFont"/>
    <w:uiPriority w:val="99"/>
    <w:semiHidden/>
    <w:rsid w:val="001266C1"/>
    <w:rPr>
      <w:color w:val="808080"/>
    </w:rPr>
  </w:style>
  <w:style w:type="paragraph" w:styleId="BalloonText">
    <w:name w:val="Balloon Text"/>
    <w:basedOn w:val="Normal"/>
    <w:link w:val="BalloonTextChar"/>
    <w:uiPriority w:val="99"/>
    <w:semiHidden/>
    <w:unhideWhenUsed/>
    <w:rsid w:val="004B2122"/>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B2122"/>
    <w:rPr>
      <w:rFonts w:ascii="Lucida Grande" w:hAnsi="Lucida Grande"/>
      <w:sz w:val="18"/>
      <w:szCs w:val="18"/>
    </w:rPr>
  </w:style>
  <w:style w:type="character" w:customStyle="1" w:styleId="Heading4Char">
    <w:name w:val="Heading 4 Char"/>
    <w:basedOn w:val="DefaultParagraphFont"/>
    <w:link w:val="Heading4"/>
    <w:uiPriority w:val="9"/>
    <w:semiHidden/>
    <w:rsid w:val="004B2122"/>
    <w:rPr>
      <w:rFonts w:asciiTheme="majorHAnsi" w:eastAsiaTheme="majorEastAsia" w:hAnsiTheme="majorHAnsi" w:cstheme="majorBidi"/>
      <w:b/>
      <w:bCs/>
      <w:i/>
      <w:iCs/>
    </w:rPr>
  </w:style>
  <w:style w:type="paragraph" w:styleId="Subtitle">
    <w:name w:val="Subtitle"/>
    <w:basedOn w:val="Normal"/>
    <w:next w:val="Normal"/>
    <w:link w:val="SubtitleChar"/>
    <w:uiPriority w:val="11"/>
    <w:qFormat/>
    <w:rsid w:val="004B2122"/>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4B2122"/>
    <w:rPr>
      <w:rFonts w:asciiTheme="majorHAnsi" w:eastAsiaTheme="majorEastAsia" w:hAnsiTheme="majorHAnsi" w:cstheme="majorBidi"/>
      <w:i/>
      <w:iCs/>
      <w:spacing w:val="15"/>
      <w:sz w:val="24"/>
      <w:szCs w:val="24"/>
    </w:rPr>
  </w:style>
  <w:style w:type="paragraph" w:styleId="Revision">
    <w:name w:val="Revision"/>
    <w:hidden/>
    <w:uiPriority w:val="99"/>
    <w:semiHidden/>
    <w:rsid w:val="00E026F9"/>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B2122"/>
    <w:pPr>
      <w:keepNext/>
      <w:keepLines/>
      <w:spacing w:before="240" w:after="0" w:line="360" w:lineRule="auto"/>
      <w:outlineLvl w:val="0"/>
      <w:pPrChange w:id="6" w:author="Alvisi, Nicolo" w:date="2022-06-01T15:00:00Z">
        <w:pPr>
          <w:keepNext/>
          <w:keepLines/>
          <w:spacing w:before="240" w:line="259" w:lineRule="auto"/>
          <w:outlineLvl w:val="0"/>
        </w:pPr>
      </w:pPrChange>
    </w:pPr>
    <w:rPr>
      <w:rFonts w:asciiTheme="majorHAnsi" w:eastAsiaTheme="majorEastAsia" w:hAnsiTheme="majorHAnsi" w:cstheme="majorBidi"/>
      <w:sz w:val="32"/>
      <w:szCs w:val="32"/>
      <w:rPrChange w:id="6" w:author="Alvisi, Nicolo" w:date="2022-06-01T15:00:00Z">
        <w:rPr>
          <w:rFonts w:asciiTheme="majorHAnsi" w:eastAsiaTheme="majorEastAsia" w:hAnsiTheme="majorHAnsi" w:cstheme="majorBidi"/>
          <w:sz w:val="32"/>
          <w:szCs w:val="32"/>
          <w:lang w:val="nl-NL" w:eastAsia="en-US" w:bidi="ar-SA"/>
        </w:rPr>
      </w:rPrChange>
    </w:rPr>
  </w:style>
  <w:style w:type="paragraph" w:styleId="Heading2">
    <w:name w:val="heading 2"/>
    <w:basedOn w:val="Normal"/>
    <w:next w:val="Normal"/>
    <w:link w:val="Heading2Char"/>
    <w:uiPriority w:val="9"/>
    <w:unhideWhenUsed/>
    <w:qFormat/>
    <w:rsid w:val="004B2122"/>
    <w:pPr>
      <w:keepNext/>
      <w:keepLines/>
      <w:spacing w:before="40" w:after="0" w:line="360" w:lineRule="auto"/>
      <w:outlineLvl w:val="1"/>
      <w:pPrChange w:id="7" w:author="Alvisi, Nicolo" w:date="2022-06-01T15:00:00Z">
        <w:pPr>
          <w:keepNext/>
          <w:keepLines/>
          <w:spacing w:before="40" w:line="259" w:lineRule="auto"/>
          <w:outlineLvl w:val="1"/>
        </w:pPr>
      </w:pPrChange>
    </w:pPr>
    <w:rPr>
      <w:rFonts w:asciiTheme="majorHAnsi" w:eastAsiaTheme="majorEastAsia" w:hAnsiTheme="majorHAnsi" w:cstheme="majorBidi"/>
      <w:sz w:val="26"/>
      <w:szCs w:val="26"/>
      <w:rPrChange w:id="7" w:author="Alvisi, Nicolo" w:date="2022-06-01T15:00:00Z">
        <w:rPr>
          <w:rFonts w:asciiTheme="majorHAnsi" w:eastAsiaTheme="majorEastAsia" w:hAnsiTheme="majorHAnsi" w:cstheme="majorBidi"/>
          <w:sz w:val="26"/>
          <w:szCs w:val="26"/>
          <w:lang w:val="nl-NL" w:eastAsia="en-US" w:bidi="ar-SA"/>
        </w:rPr>
      </w:rPrChange>
    </w:rPr>
  </w:style>
  <w:style w:type="paragraph" w:styleId="Heading3">
    <w:name w:val="heading 3"/>
    <w:basedOn w:val="Normal"/>
    <w:next w:val="Normal"/>
    <w:link w:val="Heading3Char"/>
    <w:uiPriority w:val="9"/>
    <w:unhideWhenUsed/>
    <w:qFormat/>
    <w:rsid w:val="004B2122"/>
    <w:pPr>
      <w:keepNext/>
      <w:keepLines/>
      <w:spacing w:before="40" w:after="0" w:line="360" w:lineRule="auto"/>
      <w:outlineLvl w:val="2"/>
      <w:pPrChange w:id="8" w:author="Alvisi, Nicolo" w:date="2022-06-01T15:01:00Z">
        <w:pPr>
          <w:keepNext/>
          <w:keepLines/>
          <w:spacing w:before="40" w:line="259" w:lineRule="auto"/>
          <w:outlineLvl w:val="2"/>
        </w:pPr>
      </w:pPrChange>
    </w:pPr>
    <w:rPr>
      <w:rFonts w:asciiTheme="majorHAnsi" w:eastAsiaTheme="majorEastAsia" w:hAnsiTheme="majorHAnsi" w:cstheme="majorBidi"/>
      <w:sz w:val="24"/>
      <w:szCs w:val="24"/>
      <w:rPrChange w:id="8" w:author="Alvisi, Nicolo" w:date="2022-06-01T15:01:00Z">
        <w:rPr>
          <w:rFonts w:asciiTheme="majorHAnsi" w:eastAsiaTheme="majorEastAsia" w:hAnsiTheme="majorHAnsi" w:cstheme="majorBidi"/>
          <w:sz w:val="24"/>
          <w:szCs w:val="24"/>
          <w:lang w:val="nl-NL" w:eastAsia="en-US" w:bidi="ar-SA"/>
        </w:rPr>
      </w:rPrChange>
    </w:rPr>
  </w:style>
  <w:style w:type="paragraph" w:styleId="Heading4">
    <w:name w:val="heading 4"/>
    <w:basedOn w:val="Normal"/>
    <w:next w:val="Normal"/>
    <w:link w:val="Heading4Char"/>
    <w:uiPriority w:val="9"/>
    <w:semiHidden/>
    <w:unhideWhenUsed/>
    <w:qFormat/>
    <w:rsid w:val="004B2122"/>
    <w:pPr>
      <w:keepNext/>
      <w:keepLines/>
      <w:spacing w:before="320" w:after="120" w:line="360" w:lineRule="auto"/>
      <w:outlineLvl w:val="3"/>
      <w:pPrChange w:id="9" w:author="Alvisi, Nicolo" w:date="2022-06-01T14:59:00Z">
        <w:pPr>
          <w:keepNext/>
          <w:keepLines/>
          <w:spacing w:before="200" w:line="259" w:lineRule="auto"/>
          <w:outlineLvl w:val="3"/>
        </w:pPr>
      </w:pPrChange>
    </w:pPr>
    <w:rPr>
      <w:rFonts w:asciiTheme="majorHAnsi" w:eastAsiaTheme="majorEastAsia" w:hAnsiTheme="majorHAnsi" w:cstheme="majorBidi"/>
      <w:b/>
      <w:bCs/>
      <w:i/>
      <w:iCs/>
      <w:rPrChange w:id="9" w:author="Alvisi, Nicolo" w:date="2022-06-01T14:59:00Z">
        <w:rPr>
          <w:rFonts w:asciiTheme="majorHAnsi" w:eastAsiaTheme="majorEastAsia" w:hAnsiTheme="majorHAnsi" w:cstheme="majorBidi"/>
          <w:b/>
          <w:bCs/>
          <w:i/>
          <w:iCs/>
          <w:sz w:val="22"/>
          <w:szCs w:val="22"/>
          <w:lang w:val="nl-NL"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122"/>
    <w:rPr>
      <w:rFonts w:asciiTheme="majorHAnsi" w:eastAsiaTheme="majorEastAsia" w:hAnsiTheme="majorHAnsi" w:cstheme="majorBidi"/>
      <w:sz w:val="32"/>
      <w:szCs w:val="32"/>
    </w:rPr>
  </w:style>
  <w:style w:type="paragraph" w:styleId="ListParagraph">
    <w:name w:val="List Paragraph"/>
    <w:basedOn w:val="Normal"/>
    <w:uiPriority w:val="34"/>
    <w:qFormat/>
    <w:rsid w:val="00D138D6"/>
    <w:pPr>
      <w:ind w:left="720"/>
      <w:contextualSpacing/>
    </w:pPr>
  </w:style>
  <w:style w:type="paragraph" w:customStyle="1" w:styleId="EndNoteBibliographyTitle">
    <w:name w:val="EndNote Bibliography Title"/>
    <w:basedOn w:val="Normal"/>
    <w:link w:val="EndNoteBibliographyTitleChar"/>
    <w:rsid w:val="00FB3BEB"/>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FB3BEB"/>
    <w:rPr>
      <w:rFonts w:ascii="Calibri" w:hAnsi="Calibri" w:cs="Calibri"/>
      <w:noProof/>
      <w:lang w:val="en-US"/>
    </w:rPr>
  </w:style>
  <w:style w:type="paragraph" w:customStyle="1" w:styleId="EndNoteBibliography">
    <w:name w:val="EndNote Bibliography"/>
    <w:basedOn w:val="Normal"/>
    <w:link w:val="EndNoteBibliographyChar"/>
    <w:rsid w:val="00FB3BEB"/>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FB3BEB"/>
    <w:rPr>
      <w:rFonts w:ascii="Calibri" w:hAnsi="Calibri" w:cs="Calibri"/>
      <w:noProof/>
      <w:lang w:val="en-US"/>
    </w:rPr>
  </w:style>
  <w:style w:type="character" w:styleId="Hyperlink">
    <w:name w:val="Hyperlink"/>
    <w:basedOn w:val="DefaultParagraphFont"/>
    <w:uiPriority w:val="99"/>
    <w:unhideWhenUsed/>
    <w:rsid w:val="00FB3BEB"/>
    <w:rPr>
      <w:color w:val="0563C1" w:themeColor="hyperlink"/>
      <w:u w:val="single"/>
    </w:rPr>
  </w:style>
  <w:style w:type="character" w:customStyle="1" w:styleId="Onopgelostemelding1">
    <w:name w:val="Onopgeloste melding1"/>
    <w:basedOn w:val="DefaultParagraphFont"/>
    <w:uiPriority w:val="99"/>
    <w:semiHidden/>
    <w:unhideWhenUsed/>
    <w:rsid w:val="00FB3BEB"/>
    <w:rPr>
      <w:color w:val="605E5C"/>
      <w:shd w:val="clear" w:color="auto" w:fill="E1DFDD"/>
    </w:rPr>
  </w:style>
  <w:style w:type="paragraph" w:styleId="Header">
    <w:name w:val="header"/>
    <w:basedOn w:val="Normal"/>
    <w:link w:val="HeaderChar"/>
    <w:uiPriority w:val="99"/>
    <w:unhideWhenUsed/>
    <w:rsid w:val="00DE280A"/>
    <w:pPr>
      <w:tabs>
        <w:tab w:val="center" w:pos="4536"/>
        <w:tab w:val="right" w:pos="9072"/>
      </w:tabs>
      <w:spacing w:after="0" w:line="240" w:lineRule="auto"/>
    </w:pPr>
  </w:style>
  <w:style w:type="character" w:customStyle="1" w:styleId="HeaderChar">
    <w:name w:val="Header Char"/>
    <w:basedOn w:val="DefaultParagraphFont"/>
    <w:link w:val="Header"/>
    <w:uiPriority w:val="99"/>
    <w:rsid w:val="00DE280A"/>
  </w:style>
  <w:style w:type="paragraph" w:styleId="Footer">
    <w:name w:val="footer"/>
    <w:basedOn w:val="Normal"/>
    <w:link w:val="FooterChar"/>
    <w:uiPriority w:val="99"/>
    <w:unhideWhenUsed/>
    <w:rsid w:val="00DE280A"/>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280A"/>
  </w:style>
  <w:style w:type="paragraph" w:styleId="Caption">
    <w:name w:val="caption"/>
    <w:basedOn w:val="Normal"/>
    <w:next w:val="Normal"/>
    <w:uiPriority w:val="35"/>
    <w:unhideWhenUsed/>
    <w:qFormat/>
    <w:rsid w:val="004B2122"/>
    <w:pPr>
      <w:spacing w:after="200" w:line="240" w:lineRule="auto"/>
      <w:pPrChange w:id="10" w:author="Alvisi, Nicolo" w:date="2022-06-01T15:00:00Z">
        <w:pPr>
          <w:spacing w:after="200"/>
        </w:pPr>
      </w:pPrChange>
    </w:pPr>
    <w:rPr>
      <w:iCs/>
      <w:szCs w:val="18"/>
      <w:rPrChange w:id="10" w:author="Alvisi, Nicolo" w:date="2022-06-01T15:00:00Z">
        <w:rPr>
          <w:rFonts w:asciiTheme="minorHAnsi" w:eastAsiaTheme="minorHAnsi" w:hAnsiTheme="minorHAnsi" w:cstheme="minorBidi"/>
          <w:i/>
          <w:iCs/>
          <w:sz w:val="18"/>
          <w:szCs w:val="18"/>
          <w:lang w:val="nl-NL" w:eastAsia="en-US" w:bidi="ar-SA"/>
        </w:rPr>
      </w:rPrChange>
    </w:rPr>
  </w:style>
  <w:style w:type="paragraph" w:styleId="Title">
    <w:name w:val="Title"/>
    <w:basedOn w:val="Normal"/>
    <w:next w:val="Normal"/>
    <w:link w:val="TitleChar"/>
    <w:uiPriority w:val="10"/>
    <w:qFormat/>
    <w:rsid w:val="003D69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9E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B2122"/>
    <w:rPr>
      <w:rFonts w:asciiTheme="majorHAnsi" w:eastAsiaTheme="majorEastAsia" w:hAnsiTheme="majorHAnsi" w:cstheme="majorBidi"/>
      <w:sz w:val="26"/>
      <w:szCs w:val="26"/>
    </w:rPr>
  </w:style>
  <w:style w:type="paragraph" w:styleId="NoSpacing">
    <w:name w:val="No Spacing"/>
    <w:uiPriority w:val="1"/>
    <w:qFormat/>
    <w:rsid w:val="006050CD"/>
    <w:pPr>
      <w:spacing w:after="0" w:line="240" w:lineRule="auto"/>
    </w:pPr>
  </w:style>
  <w:style w:type="table" w:styleId="TableGrid">
    <w:name w:val="Table Grid"/>
    <w:basedOn w:val="TableNormal"/>
    <w:uiPriority w:val="39"/>
    <w:rsid w:val="007274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EB6637"/>
    <w:rPr>
      <w:sz w:val="16"/>
      <w:szCs w:val="16"/>
    </w:rPr>
  </w:style>
  <w:style w:type="paragraph" w:styleId="CommentText">
    <w:name w:val="annotation text"/>
    <w:basedOn w:val="Normal"/>
    <w:link w:val="CommentTextChar"/>
    <w:uiPriority w:val="99"/>
    <w:semiHidden/>
    <w:unhideWhenUsed/>
    <w:rsid w:val="00EB6637"/>
    <w:pPr>
      <w:spacing w:line="240" w:lineRule="auto"/>
    </w:pPr>
    <w:rPr>
      <w:sz w:val="20"/>
      <w:szCs w:val="20"/>
    </w:rPr>
  </w:style>
  <w:style w:type="character" w:customStyle="1" w:styleId="CommentTextChar">
    <w:name w:val="Comment Text Char"/>
    <w:basedOn w:val="DefaultParagraphFont"/>
    <w:link w:val="CommentText"/>
    <w:uiPriority w:val="99"/>
    <w:semiHidden/>
    <w:rsid w:val="00EB6637"/>
    <w:rPr>
      <w:sz w:val="20"/>
      <w:szCs w:val="20"/>
    </w:rPr>
  </w:style>
  <w:style w:type="paragraph" w:styleId="CommentSubject">
    <w:name w:val="annotation subject"/>
    <w:basedOn w:val="CommentText"/>
    <w:next w:val="CommentText"/>
    <w:link w:val="CommentSubjectChar"/>
    <w:uiPriority w:val="99"/>
    <w:semiHidden/>
    <w:unhideWhenUsed/>
    <w:rsid w:val="00EB6637"/>
    <w:rPr>
      <w:b/>
      <w:bCs/>
    </w:rPr>
  </w:style>
  <w:style w:type="character" w:customStyle="1" w:styleId="CommentSubjectChar">
    <w:name w:val="Comment Subject Char"/>
    <w:basedOn w:val="CommentTextChar"/>
    <w:link w:val="CommentSubject"/>
    <w:uiPriority w:val="99"/>
    <w:semiHidden/>
    <w:rsid w:val="00EB6637"/>
    <w:rPr>
      <w:b/>
      <w:bCs/>
      <w:sz w:val="20"/>
      <w:szCs w:val="20"/>
    </w:rPr>
  </w:style>
  <w:style w:type="paragraph" w:styleId="TOCHeading">
    <w:name w:val="TOC Heading"/>
    <w:basedOn w:val="Heading1"/>
    <w:next w:val="Normal"/>
    <w:uiPriority w:val="39"/>
    <w:unhideWhenUsed/>
    <w:qFormat/>
    <w:rsid w:val="006029B4"/>
    <w:pPr>
      <w:outlineLvl w:val="9"/>
    </w:pPr>
    <w:rPr>
      <w:lang w:eastAsia="nl-NL"/>
    </w:rPr>
  </w:style>
  <w:style w:type="paragraph" w:styleId="TOC1">
    <w:name w:val="toc 1"/>
    <w:basedOn w:val="Normal"/>
    <w:next w:val="Normal"/>
    <w:autoRedefine/>
    <w:uiPriority w:val="39"/>
    <w:unhideWhenUsed/>
    <w:rsid w:val="005750C1"/>
    <w:pPr>
      <w:tabs>
        <w:tab w:val="right" w:leader="dot" w:pos="9062"/>
      </w:tabs>
      <w:spacing w:after="100"/>
    </w:pPr>
  </w:style>
  <w:style w:type="paragraph" w:styleId="TOC2">
    <w:name w:val="toc 2"/>
    <w:basedOn w:val="Normal"/>
    <w:next w:val="Normal"/>
    <w:autoRedefine/>
    <w:uiPriority w:val="39"/>
    <w:unhideWhenUsed/>
    <w:rsid w:val="00F34BE8"/>
    <w:pPr>
      <w:tabs>
        <w:tab w:val="right" w:leader="dot" w:pos="9062"/>
      </w:tabs>
      <w:spacing w:after="100"/>
      <w:ind w:left="220"/>
      <w:pPrChange w:id="11" w:author="" w:date="2022-06-07T13:27:00Z">
        <w:pPr>
          <w:spacing w:after="100" w:line="259" w:lineRule="auto"/>
          <w:ind w:left="220"/>
        </w:pPr>
      </w:pPrChange>
    </w:pPr>
    <w:rPr>
      <w:rPrChange w:id="11" w:author="" w:date="2022-06-07T13:27:00Z">
        <w:rPr>
          <w:rFonts w:asciiTheme="minorHAnsi" w:eastAsiaTheme="minorHAnsi" w:hAnsiTheme="minorHAnsi" w:cstheme="minorBidi"/>
          <w:sz w:val="22"/>
          <w:szCs w:val="22"/>
          <w:lang w:val="nl-NL" w:eastAsia="en-US" w:bidi="ar-SA"/>
        </w:rPr>
      </w:rPrChange>
    </w:rPr>
  </w:style>
  <w:style w:type="character" w:customStyle="1" w:styleId="Heading3Char">
    <w:name w:val="Heading 3 Char"/>
    <w:basedOn w:val="DefaultParagraphFont"/>
    <w:link w:val="Heading3"/>
    <w:uiPriority w:val="9"/>
    <w:rsid w:val="004B2122"/>
    <w:rPr>
      <w:rFonts w:asciiTheme="majorHAnsi" w:eastAsiaTheme="majorEastAsia" w:hAnsiTheme="majorHAnsi" w:cstheme="majorBidi"/>
      <w:sz w:val="24"/>
      <w:szCs w:val="24"/>
    </w:rPr>
  </w:style>
  <w:style w:type="paragraph" w:styleId="TOC3">
    <w:name w:val="toc 3"/>
    <w:basedOn w:val="Normal"/>
    <w:next w:val="Normal"/>
    <w:autoRedefine/>
    <w:uiPriority w:val="39"/>
    <w:unhideWhenUsed/>
    <w:rsid w:val="00F4651F"/>
    <w:pPr>
      <w:spacing w:after="100"/>
      <w:ind w:left="440"/>
    </w:pPr>
  </w:style>
  <w:style w:type="character" w:styleId="PlaceholderText">
    <w:name w:val="Placeholder Text"/>
    <w:basedOn w:val="DefaultParagraphFont"/>
    <w:uiPriority w:val="99"/>
    <w:semiHidden/>
    <w:rsid w:val="001266C1"/>
    <w:rPr>
      <w:color w:val="808080"/>
    </w:rPr>
  </w:style>
  <w:style w:type="paragraph" w:styleId="BalloonText">
    <w:name w:val="Balloon Text"/>
    <w:basedOn w:val="Normal"/>
    <w:link w:val="BalloonTextChar"/>
    <w:uiPriority w:val="99"/>
    <w:semiHidden/>
    <w:unhideWhenUsed/>
    <w:rsid w:val="004B2122"/>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B2122"/>
    <w:rPr>
      <w:rFonts w:ascii="Lucida Grande" w:hAnsi="Lucida Grande"/>
      <w:sz w:val="18"/>
      <w:szCs w:val="18"/>
    </w:rPr>
  </w:style>
  <w:style w:type="character" w:customStyle="1" w:styleId="Heading4Char">
    <w:name w:val="Heading 4 Char"/>
    <w:basedOn w:val="DefaultParagraphFont"/>
    <w:link w:val="Heading4"/>
    <w:uiPriority w:val="9"/>
    <w:semiHidden/>
    <w:rsid w:val="004B2122"/>
    <w:rPr>
      <w:rFonts w:asciiTheme="majorHAnsi" w:eastAsiaTheme="majorEastAsia" w:hAnsiTheme="majorHAnsi" w:cstheme="majorBidi"/>
      <w:b/>
      <w:bCs/>
      <w:i/>
      <w:iCs/>
    </w:rPr>
  </w:style>
  <w:style w:type="paragraph" w:styleId="Subtitle">
    <w:name w:val="Subtitle"/>
    <w:basedOn w:val="Normal"/>
    <w:next w:val="Normal"/>
    <w:link w:val="SubtitleChar"/>
    <w:uiPriority w:val="11"/>
    <w:qFormat/>
    <w:rsid w:val="004B2122"/>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4B2122"/>
    <w:rPr>
      <w:rFonts w:asciiTheme="majorHAnsi" w:eastAsiaTheme="majorEastAsia" w:hAnsiTheme="majorHAnsi" w:cstheme="majorBidi"/>
      <w:i/>
      <w:iCs/>
      <w:spacing w:val="15"/>
      <w:sz w:val="24"/>
      <w:szCs w:val="24"/>
    </w:rPr>
  </w:style>
  <w:style w:type="paragraph" w:styleId="Revision">
    <w:name w:val="Revision"/>
    <w:hidden/>
    <w:uiPriority w:val="99"/>
    <w:semiHidden/>
    <w:rsid w:val="00E026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2629096">
      <w:bodyDiv w:val="1"/>
      <w:marLeft w:val="0"/>
      <w:marRight w:val="0"/>
      <w:marTop w:val="0"/>
      <w:marBottom w:val="0"/>
      <w:divBdr>
        <w:top w:val="none" w:sz="0" w:space="0" w:color="auto"/>
        <w:left w:val="none" w:sz="0" w:space="0" w:color="auto"/>
        <w:bottom w:val="none" w:sz="0" w:space="0" w:color="auto"/>
        <w:right w:val="none" w:sz="0" w:space="0" w:color="auto"/>
      </w:divBdr>
      <w:divsChild>
        <w:div w:id="1257709889">
          <w:marLeft w:val="0"/>
          <w:marRight w:val="0"/>
          <w:marTop w:val="0"/>
          <w:marBottom w:val="0"/>
          <w:divBdr>
            <w:top w:val="none" w:sz="0" w:space="0" w:color="auto"/>
            <w:left w:val="none" w:sz="0" w:space="0" w:color="auto"/>
            <w:bottom w:val="none" w:sz="0" w:space="0" w:color="auto"/>
            <w:right w:val="none" w:sz="0" w:space="0" w:color="auto"/>
          </w:divBdr>
          <w:divsChild>
            <w:div w:id="7100029">
              <w:marLeft w:val="0"/>
              <w:marRight w:val="0"/>
              <w:marTop w:val="0"/>
              <w:marBottom w:val="0"/>
              <w:divBdr>
                <w:top w:val="none" w:sz="0" w:space="0" w:color="auto"/>
                <w:left w:val="none" w:sz="0" w:space="0" w:color="auto"/>
                <w:bottom w:val="none" w:sz="0" w:space="0" w:color="auto"/>
                <w:right w:val="none" w:sz="0" w:space="0" w:color="auto"/>
              </w:divBdr>
            </w:div>
            <w:div w:id="56785539">
              <w:marLeft w:val="0"/>
              <w:marRight w:val="0"/>
              <w:marTop w:val="0"/>
              <w:marBottom w:val="0"/>
              <w:divBdr>
                <w:top w:val="none" w:sz="0" w:space="0" w:color="auto"/>
                <w:left w:val="none" w:sz="0" w:space="0" w:color="auto"/>
                <w:bottom w:val="none" w:sz="0" w:space="0" w:color="auto"/>
                <w:right w:val="none" w:sz="0" w:space="0" w:color="auto"/>
              </w:divBdr>
            </w:div>
            <w:div w:id="71858675">
              <w:marLeft w:val="0"/>
              <w:marRight w:val="0"/>
              <w:marTop w:val="0"/>
              <w:marBottom w:val="0"/>
              <w:divBdr>
                <w:top w:val="none" w:sz="0" w:space="0" w:color="auto"/>
                <w:left w:val="none" w:sz="0" w:space="0" w:color="auto"/>
                <w:bottom w:val="none" w:sz="0" w:space="0" w:color="auto"/>
                <w:right w:val="none" w:sz="0" w:space="0" w:color="auto"/>
              </w:divBdr>
            </w:div>
            <w:div w:id="77024135">
              <w:marLeft w:val="0"/>
              <w:marRight w:val="0"/>
              <w:marTop w:val="0"/>
              <w:marBottom w:val="0"/>
              <w:divBdr>
                <w:top w:val="none" w:sz="0" w:space="0" w:color="auto"/>
                <w:left w:val="none" w:sz="0" w:space="0" w:color="auto"/>
                <w:bottom w:val="none" w:sz="0" w:space="0" w:color="auto"/>
                <w:right w:val="none" w:sz="0" w:space="0" w:color="auto"/>
              </w:divBdr>
            </w:div>
            <w:div w:id="87895575">
              <w:marLeft w:val="0"/>
              <w:marRight w:val="0"/>
              <w:marTop w:val="0"/>
              <w:marBottom w:val="0"/>
              <w:divBdr>
                <w:top w:val="none" w:sz="0" w:space="0" w:color="auto"/>
                <w:left w:val="none" w:sz="0" w:space="0" w:color="auto"/>
                <w:bottom w:val="none" w:sz="0" w:space="0" w:color="auto"/>
                <w:right w:val="none" w:sz="0" w:space="0" w:color="auto"/>
              </w:divBdr>
            </w:div>
            <w:div w:id="105200769">
              <w:marLeft w:val="0"/>
              <w:marRight w:val="0"/>
              <w:marTop w:val="0"/>
              <w:marBottom w:val="0"/>
              <w:divBdr>
                <w:top w:val="none" w:sz="0" w:space="0" w:color="auto"/>
                <w:left w:val="none" w:sz="0" w:space="0" w:color="auto"/>
                <w:bottom w:val="none" w:sz="0" w:space="0" w:color="auto"/>
                <w:right w:val="none" w:sz="0" w:space="0" w:color="auto"/>
              </w:divBdr>
            </w:div>
            <w:div w:id="160972295">
              <w:marLeft w:val="0"/>
              <w:marRight w:val="0"/>
              <w:marTop w:val="0"/>
              <w:marBottom w:val="0"/>
              <w:divBdr>
                <w:top w:val="none" w:sz="0" w:space="0" w:color="auto"/>
                <w:left w:val="none" w:sz="0" w:space="0" w:color="auto"/>
                <w:bottom w:val="none" w:sz="0" w:space="0" w:color="auto"/>
                <w:right w:val="none" w:sz="0" w:space="0" w:color="auto"/>
              </w:divBdr>
            </w:div>
            <w:div w:id="165824040">
              <w:marLeft w:val="0"/>
              <w:marRight w:val="0"/>
              <w:marTop w:val="0"/>
              <w:marBottom w:val="0"/>
              <w:divBdr>
                <w:top w:val="none" w:sz="0" w:space="0" w:color="auto"/>
                <w:left w:val="none" w:sz="0" w:space="0" w:color="auto"/>
                <w:bottom w:val="none" w:sz="0" w:space="0" w:color="auto"/>
                <w:right w:val="none" w:sz="0" w:space="0" w:color="auto"/>
              </w:divBdr>
            </w:div>
            <w:div w:id="199436810">
              <w:marLeft w:val="0"/>
              <w:marRight w:val="0"/>
              <w:marTop w:val="0"/>
              <w:marBottom w:val="0"/>
              <w:divBdr>
                <w:top w:val="none" w:sz="0" w:space="0" w:color="auto"/>
                <w:left w:val="none" w:sz="0" w:space="0" w:color="auto"/>
                <w:bottom w:val="none" w:sz="0" w:space="0" w:color="auto"/>
                <w:right w:val="none" w:sz="0" w:space="0" w:color="auto"/>
              </w:divBdr>
            </w:div>
            <w:div w:id="200097997">
              <w:marLeft w:val="0"/>
              <w:marRight w:val="0"/>
              <w:marTop w:val="0"/>
              <w:marBottom w:val="0"/>
              <w:divBdr>
                <w:top w:val="none" w:sz="0" w:space="0" w:color="auto"/>
                <w:left w:val="none" w:sz="0" w:space="0" w:color="auto"/>
                <w:bottom w:val="none" w:sz="0" w:space="0" w:color="auto"/>
                <w:right w:val="none" w:sz="0" w:space="0" w:color="auto"/>
              </w:divBdr>
            </w:div>
            <w:div w:id="215048650">
              <w:marLeft w:val="0"/>
              <w:marRight w:val="0"/>
              <w:marTop w:val="0"/>
              <w:marBottom w:val="0"/>
              <w:divBdr>
                <w:top w:val="none" w:sz="0" w:space="0" w:color="auto"/>
                <w:left w:val="none" w:sz="0" w:space="0" w:color="auto"/>
                <w:bottom w:val="none" w:sz="0" w:space="0" w:color="auto"/>
                <w:right w:val="none" w:sz="0" w:space="0" w:color="auto"/>
              </w:divBdr>
            </w:div>
            <w:div w:id="244001260">
              <w:marLeft w:val="0"/>
              <w:marRight w:val="0"/>
              <w:marTop w:val="0"/>
              <w:marBottom w:val="0"/>
              <w:divBdr>
                <w:top w:val="none" w:sz="0" w:space="0" w:color="auto"/>
                <w:left w:val="none" w:sz="0" w:space="0" w:color="auto"/>
                <w:bottom w:val="none" w:sz="0" w:space="0" w:color="auto"/>
                <w:right w:val="none" w:sz="0" w:space="0" w:color="auto"/>
              </w:divBdr>
            </w:div>
            <w:div w:id="264534737">
              <w:marLeft w:val="0"/>
              <w:marRight w:val="0"/>
              <w:marTop w:val="0"/>
              <w:marBottom w:val="0"/>
              <w:divBdr>
                <w:top w:val="none" w:sz="0" w:space="0" w:color="auto"/>
                <w:left w:val="none" w:sz="0" w:space="0" w:color="auto"/>
                <w:bottom w:val="none" w:sz="0" w:space="0" w:color="auto"/>
                <w:right w:val="none" w:sz="0" w:space="0" w:color="auto"/>
              </w:divBdr>
            </w:div>
            <w:div w:id="292292287">
              <w:marLeft w:val="0"/>
              <w:marRight w:val="0"/>
              <w:marTop w:val="0"/>
              <w:marBottom w:val="0"/>
              <w:divBdr>
                <w:top w:val="none" w:sz="0" w:space="0" w:color="auto"/>
                <w:left w:val="none" w:sz="0" w:space="0" w:color="auto"/>
                <w:bottom w:val="none" w:sz="0" w:space="0" w:color="auto"/>
                <w:right w:val="none" w:sz="0" w:space="0" w:color="auto"/>
              </w:divBdr>
            </w:div>
            <w:div w:id="330135648">
              <w:marLeft w:val="0"/>
              <w:marRight w:val="0"/>
              <w:marTop w:val="0"/>
              <w:marBottom w:val="0"/>
              <w:divBdr>
                <w:top w:val="none" w:sz="0" w:space="0" w:color="auto"/>
                <w:left w:val="none" w:sz="0" w:space="0" w:color="auto"/>
                <w:bottom w:val="none" w:sz="0" w:space="0" w:color="auto"/>
                <w:right w:val="none" w:sz="0" w:space="0" w:color="auto"/>
              </w:divBdr>
            </w:div>
            <w:div w:id="369033230">
              <w:marLeft w:val="0"/>
              <w:marRight w:val="0"/>
              <w:marTop w:val="0"/>
              <w:marBottom w:val="0"/>
              <w:divBdr>
                <w:top w:val="none" w:sz="0" w:space="0" w:color="auto"/>
                <w:left w:val="none" w:sz="0" w:space="0" w:color="auto"/>
                <w:bottom w:val="none" w:sz="0" w:space="0" w:color="auto"/>
                <w:right w:val="none" w:sz="0" w:space="0" w:color="auto"/>
              </w:divBdr>
            </w:div>
            <w:div w:id="394204855">
              <w:marLeft w:val="0"/>
              <w:marRight w:val="0"/>
              <w:marTop w:val="0"/>
              <w:marBottom w:val="0"/>
              <w:divBdr>
                <w:top w:val="none" w:sz="0" w:space="0" w:color="auto"/>
                <w:left w:val="none" w:sz="0" w:space="0" w:color="auto"/>
                <w:bottom w:val="none" w:sz="0" w:space="0" w:color="auto"/>
                <w:right w:val="none" w:sz="0" w:space="0" w:color="auto"/>
              </w:divBdr>
            </w:div>
            <w:div w:id="431975630">
              <w:marLeft w:val="0"/>
              <w:marRight w:val="0"/>
              <w:marTop w:val="0"/>
              <w:marBottom w:val="0"/>
              <w:divBdr>
                <w:top w:val="none" w:sz="0" w:space="0" w:color="auto"/>
                <w:left w:val="none" w:sz="0" w:space="0" w:color="auto"/>
                <w:bottom w:val="none" w:sz="0" w:space="0" w:color="auto"/>
                <w:right w:val="none" w:sz="0" w:space="0" w:color="auto"/>
              </w:divBdr>
            </w:div>
            <w:div w:id="449515836">
              <w:marLeft w:val="0"/>
              <w:marRight w:val="0"/>
              <w:marTop w:val="0"/>
              <w:marBottom w:val="0"/>
              <w:divBdr>
                <w:top w:val="none" w:sz="0" w:space="0" w:color="auto"/>
                <w:left w:val="none" w:sz="0" w:space="0" w:color="auto"/>
                <w:bottom w:val="none" w:sz="0" w:space="0" w:color="auto"/>
                <w:right w:val="none" w:sz="0" w:space="0" w:color="auto"/>
              </w:divBdr>
            </w:div>
            <w:div w:id="458256843">
              <w:marLeft w:val="0"/>
              <w:marRight w:val="0"/>
              <w:marTop w:val="0"/>
              <w:marBottom w:val="0"/>
              <w:divBdr>
                <w:top w:val="none" w:sz="0" w:space="0" w:color="auto"/>
                <w:left w:val="none" w:sz="0" w:space="0" w:color="auto"/>
                <w:bottom w:val="none" w:sz="0" w:space="0" w:color="auto"/>
                <w:right w:val="none" w:sz="0" w:space="0" w:color="auto"/>
              </w:divBdr>
            </w:div>
            <w:div w:id="468016437">
              <w:marLeft w:val="0"/>
              <w:marRight w:val="0"/>
              <w:marTop w:val="0"/>
              <w:marBottom w:val="0"/>
              <w:divBdr>
                <w:top w:val="none" w:sz="0" w:space="0" w:color="auto"/>
                <w:left w:val="none" w:sz="0" w:space="0" w:color="auto"/>
                <w:bottom w:val="none" w:sz="0" w:space="0" w:color="auto"/>
                <w:right w:val="none" w:sz="0" w:space="0" w:color="auto"/>
              </w:divBdr>
            </w:div>
            <w:div w:id="506674038">
              <w:marLeft w:val="0"/>
              <w:marRight w:val="0"/>
              <w:marTop w:val="0"/>
              <w:marBottom w:val="0"/>
              <w:divBdr>
                <w:top w:val="none" w:sz="0" w:space="0" w:color="auto"/>
                <w:left w:val="none" w:sz="0" w:space="0" w:color="auto"/>
                <w:bottom w:val="none" w:sz="0" w:space="0" w:color="auto"/>
                <w:right w:val="none" w:sz="0" w:space="0" w:color="auto"/>
              </w:divBdr>
            </w:div>
            <w:div w:id="521213317">
              <w:marLeft w:val="0"/>
              <w:marRight w:val="0"/>
              <w:marTop w:val="0"/>
              <w:marBottom w:val="0"/>
              <w:divBdr>
                <w:top w:val="none" w:sz="0" w:space="0" w:color="auto"/>
                <w:left w:val="none" w:sz="0" w:space="0" w:color="auto"/>
                <w:bottom w:val="none" w:sz="0" w:space="0" w:color="auto"/>
                <w:right w:val="none" w:sz="0" w:space="0" w:color="auto"/>
              </w:divBdr>
            </w:div>
            <w:div w:id="530341734">
              <w:marLeft w:val="0"/>
              <w:marRight w:val="0"/>
              <w:marTop w:val="0"/>
              <w:marBottom w:val="0"/>
              <w:divBdr>
                <w:top w:val="none" w:sz="0" w:space="0" w:color="auto"/>
                <w:left w:val="none" w:sz="0" w:space="0" w:color="auto"/>
                <w:bottom w:val="none" w:sz="0" w:space="0" w:color="auto"/>
                <w:right w:val="none" w:sz="0" w:space="0" w:color="auto"/>
              </w:divBdr>
            </w:div>
            <w:div w:id="579022348">
              <w:marLeft w:val="0"/>
              <w:marRight w:val="0"/>
              <w:marTop w:val="0"/>
              <w:marBottom w:val="0"/>
              <w:divBdr>
                <w:top w:val="none" w:sz="0" w:space="0" w:color="auto"/>
                <w:left w:val="none" w:sz="0" w:space="0" w:color="auto"/>
                <w:bottom w:val="none" w:sz="0" w:space="0" w:color="auto"/>
                <w:right w:val="none" w:sz="0" w:space="0" w:color="auto"/>
              </w:divBdr>
            </w:div>
            <w:div w:id="605699040">
              <w:marLeft w:val="0"/>
              <w:marRight w:val="0"/>
              <w:marTop w:val="0"/>
              <w:marBottom w:val="0"/>
              <w:divBdr>
                <w:top w:val="none" w:sz="0" w:space="0" w:color="auto"/>
                <w:left w:val="none" w:sz="0" w:space="0" w:color="auto"/>
                <w:bottom w:val="none" w:sz="0" w:space="0" w:color="auto"/>
                <w:right w:val="none" w:sz="0" w:space="0" w:color="auto"/>
              </w:divBdr>
            </w:div>
            <w:div w:id="609971373">
              <w:marLeft w:val="0"/>
              <w:marRight w:val="0"/>
              <w:marTop w:val="0"/>
              <w:marBottom w:val="0"/>
              <w:divBdr>
                <w:top w:val="none" w:sz="0" w:space="0" w:color="auto"/>
                <w:left w:val="none" w:sz="0" w:space="0" w:color="auto"/>
                <w:bottom w:val="none" w:sz="0" w:space="0" w:color="auto"/>
                <w:right w:val="none" w:sz="0" w:space="0" w:color="auto"/>
              </w:divBdr>
            </w:div>
            <w:div w:id="617685159">
              <w:marLeft w:val="0"/>
              <w:marRight w:val="0"/>
              <w:marTop w:val="0"/>
              <w:marBottom w:val="0"/>
              <w:divBdr>
                <w:top w:val="none" w:sz="0" w:space="0" w:color="auto"/>
                <w:left w:val="none" w:sz="0" w:space="0" w:color="auto"/>
                <w:bottom w:val="none" w:sz="0" w:space="0" w:color="auto"/>
                <w:right w:val="none" w:sz="0" w:space="0" w:color="auto"/>
              </w:divBdr>
            </w:div>
            <w:div w:id="641229613">
              <w:marLeft w:val="0"/>
              <w:marRight w:val="0"/>
              <w:marTop w:val="0"/>
              <w:marBottom w:val="0"/>
              <w:divBdr>
                <w:top w:val="none" w:sz="0" w:space="0" w:color="auto"/>
                <w:left w:val="none" w:sz="0" w:space="0" w:color="auto"/>
                <w:bottom w:val="none" w:sz="0" w:space="0" w:color="auto"/>
                <w:right w:val="none" w:sz="0" w:space="0" w:color="auto"/>
              </w:divBdr>
            </w:div>
            <w:div w:id="642658078">
              <w:marLeft w:val="0"/>
              <w:marRight w:val="0"/>
              <w:marTop w:val="0"/>
              <w:marBottom w:val="0"/>
              <w:divBdr>
                <w:top w:val="none" w:sz="0" w:space="0" w:color="auto"/>
                <w:left w:val="none" w:sz="0" w:space="0" w:color="auto"/>
                <w:bottom w:val="none" w:sz="0" w:space="0" w:color="auto"/>
                <w:right w:val="none" w:sz="0" w:space="0" w:color="auto"/>
              </w:divBdr>
            </w:div>
            <w:div w:id="674650932">
              <w:marLeft w:val="0"/>
              <w:marRight w:val="0"/>
              <w:marTop w:val="0"/>
              <w:marBottom w:val="0"/>
              <w:divBdr>
                <w:top w:val="none" w:sz="0" w:space="0" w:color="auto"/>
                <w:left w:val="none" w:sz="0" w:space="0" w:color="auto"/>
                <w:bottom w:val="none" w:sz="0" w:space="0" w:color="auto"/>
                <w:right w:val="none" w:sz="0" w:space="0" w:color="auto"/>
              </w:divBdr>
            </w:div>
            <w:div w:id="689645227">
              <w:marLeft w:val="0"/>
              <w:marRight w:val="0"/>
              <w:marTop w:val="0"/>
              <w:marBottom w:val="0"/>
              <w:divBdr>
                <w:top w:val="none" w:sz="0" w:space="0" w:color="auto"/>
                <w:left w:val="none" w:sz="0" w:space="0" w:color="auto"/>
                <w:bottom w:val="none" w:sz="0" w:space="0" w:color="auto"/>
                <w:right w:val="none" w:sz="0" w:space="0" w:color="auto"/>
              </w:divBdr>
            </w:div>
            <w:div w:id="718481881">
              <w:marLeft w:val="0"/>
              <w:marRight w:val="0"/>
              <w:marTop w:val="0"/>
              <w:marBottom w:val="0"/>
              <w:divBdr>
                <w:top w:val="none" w:sz="0" w:space="0" w:color="auto"/>
                <w:left w:val="none" w:sz="0" w:space="0" w:color="auto"/>
                <w:bottom w:val="none" w:sz="0" w:space="0" w:color="auto"/>
                <w:right w:val="none" w:sz="0" w:space="0" w:color="auto"/>
              </w:divBdr>
            </w:div>
            <w:div w:id="721754535">
              <w:marLeft w:val="0"/>
              <w:marRight w:val="0"/>
              <w:marTop w:val="0"/>
              <w:marBottom w:val="0"/>
              <w:divBdr>
                <w:top w:val="none" w:sz="0" w:space="0" w:color="auto"/>
                <w:left w:val="none" w:sz="0" w:space="0" w:color="auto"/>
                <w:bottom w:val="none" w:sz="0" w:space="0" w:color="auto"/>
                <w:right w:val="none" w:sz="0" w:space="0" w:color="auto"/>
              </w:divBdr>
            </w:div>
            <w:div w:id="742802953">
              <w:marLeft w:val="0"/>
              <w:marRight w:val="0"/>
              <w:marTop w:val="0"/>
              <w:marBottom w:val="0"/>
              <w:divBdr>
                <w:top w:val="none" w:sz="0" w:space="0" w:color="auto"/>
                <w:left w:val="none" w:sz="0" w:space="0" w:color="auto"/>
                <w:bottom w:val="none" w:sz="0" w:space="0" w:color="auto"/>
                <w:right w:val="none" w:sz="0" w:space="0" w:color="auto"/>
              </w:divBdr>
            </w:div>
            <w:div w:id="765154484">
              <w:marLeft w:val="0"/>
              <w:marRight w:val="0"/>
              <w:marTop w:val="0"/>
              <w:marBottom w:val="0"/>
              <w:divBdr>
                <w:top w:val="none" w:sz="0" w:space="0" w:color="auto"/>
                <w:left w:val="none" w:sz="0" w:space="0" w:color="auto"/>
                <w:bottom w:val="none" w:sz="0" w:space="0" w:color="auto"/>
                <w:right w:val="none" w:sz="0" w:space="0" w:color="auto"/>
              </w:divBdr>
            </w:div>
            <w:div w:id="883634904">
              <w:marLeft w:val="0"/>
              <w:marRight w:val="0"/>
              <w:marTop w:val="0"/>
              <w:marBottom w:val="0"/>
              <w:divBdr>
                <w:top w:val="none" w:sz="0" w:space="0" w:color="auto"/>
                <w:left w:val="none" w:sz="0" w:space="0" w:color="auto"/>
                <w:bottom w:val="none" w:sz="0" w:space="0" w:color="auto"/>
                <w:right w:val="none" w:sz="0" w:space="0" w:color="auto"/>
              </w:divBdr>
            </w:div>
            <w:div w:id="894198680">
              <w:marLeft w:val="0"/>
              <w:marRight w:val="0"/>
              <w:marTop w:val="0"/>
              <w:marBottom w:val="0"/>
              <w:divBdr>
                <w:top w:val="none" w:sz="0" w:space="0" w:color="auto"/>
                <w:left w:val="none" w:sz="0" w:space="0" w:color="auto"/>
                <w:bottom w:val="none" w:sz="0" w:space="0" w:color="auto"/>
                <w:right w:val="none" w:sz="0" w:space="0" w:color="auto"/>
              </w:divBdr>
            </w:div>
            <w:div w:id="894855136">
              <w:marLeft w:val="0"/>
              <w:marRight w:val="0"/>
              <w:marTop w:val="0"/>
              <w:marBottom w:val="0"/>
              <w:divBdr>
                <w:top w:val="none" w:sz="0" w:space="0" w:color="auto"/>
                <w:left w:val="none" w:sz="0" w:space="0" w:color="auto"/>
                <w:bottom w:val="none" w:sz="0" w:space="0" w:color="auto"/>
                <w:right w:val="none" w:sz="0" w:space="0" w:color="auto"/>
              </w:divBdr>
            </w:div>
            <w:div w:id="901676076">
              <w:marLeft w:val="0"/>
              <w:marRight w:val="0"/>
              <w:marTop w:val="0"/>
              <w:marBottom w:val="0"/>
              <w:divBdr>
                <w:top w:val="none" w:sz="0" w:space="0" w:color="auto"/>
                <w:left w:val="none" w:sz="0" w:space="0" w:color="auto"/>
                <w:bottom w:val="none" w:sz="0" w:space="0" w:color="auto"/>
                <w:right w:val="none" w:sz="0" w:space="0" w:color="auto"/>
              </w:divBdr>
            </w:div>
            <w:div w:id="907495421">
              <w:marLeft w:val="0"/>
              <w:marRight w:val="0"/>
              <w:marTop w:val="0"/>
              <w:marBottom w:val="0"/>
              <w:divBdr>
                <w:top w:val="none" w:sz="0" w:space="0" w:color="auto"/>
                <w:left w:val="none" w:sz="0" w:space="0" w:color="auto"/>
                <w:bottom w:val="none" w:sz="0" w:space="0" w:color="auto"/>
                <w:right w:val="none" w:sz="0" w:space="0" w:color="auto"/>
              </w:divBdr>
            </w:div>
            <w:div w:id="909778271">
              <w:marLeft w:val="0"/>
              <w:marRight w:val="0"/>
              <w:marTop w:val="0"/>
              <w:marBottom w:val="0"/>
              <w:divBdr>
                <w:top w:val="none" w:sz="0" w:space="0" w:color="auto"/>
                <w:left w:val="none" w:sz="0" w:space="0" w:color="auto"/>
                <w:bottom w:val="none" w:sz="0" w:space="0" w:color="auto"/>
                <w:right w:val="none" w:sz="0" w:space="0" w:color="auto"/>
              </w:divBdr>
            </w:div>
            <w:div w:id="1007096644">
              <w:marLeft w:val="0"/>
              <w:marRight w:val="0"/>
              <w:marTop w:val="0"/>
              <w:marBottom w:val="0"/>
              <w:divBdr>
                <w:top w:val="none" w:sz="0" w:space="0" w:color="auto"/>
                <w:left w:val="none" w:sz="0" w:space="0" w:color="auto"/>
                <w:bottom w:val="none" w:sz="0" w:space="0" w:color="auto"/>
                <w:right w:val="none" w:sz="0" w:space="0" w:color="auto"/>
              </w:divBdr>
            </w:div>
            <w:div w:id="1009674797">
              <w:marLeft w:val="0"/>
              <w:marRight w:val="0"/>
              <w:marTop w:val="0"/>
              <w:marBottom w:val="0"/>
              <w:divBdr>
                <w:top w:val="none" w:sz="0" w:space="0" w:color="auto"/>
                <w:left w:val="none" w:sz="0" w:space="0" w:color="auto"/>
                <w:bottom w:val="none" w:sz="0" w:space="0" w:color="auto"/>
                <w:right w:val="none" w:sz="0" w:space="0" w:color="auto"/>
              </w:divBdr>
            </w:div>
            <w:div w:id="1126698977">
              <w:marLeft w:val="0"/>
              <w:marRight w:val="0"/>
              <w:marTop w:val="0"/>
              <w:marBottom w:val="0"/>
              <w:divBdr>
                <w:top w:val="none" w:sz="0" w:space="0" w:color="auto"/>
                <w:left w:val="none" w:sz="0" w:space="0" w:color="auto"/>
                <w:bottom w:val="none" w:sz="0" w:space="0" w:color="auto"/>
                <w:right w:val="none" w:sz="0" w:space="0" w:color="auto"/>
              </w:divBdr>
            </w:div>
            <w:div w:id="1145197990">
              <w:marLeft w:val="0"/>
              <w:marRight w:val="0"/>
              <w:marTop w:val="0"/>
              <w:marBottom w:val="0"/>
              <w:divBdr>
                <w:top w:val="none" w:sz="0" w:space="0" w:color="auto"/>
                <w:left w:val="none" w:sz="0" w:space="0" w:color="auto"/>
                <w:bottom w:val="none" w:sz="0" w:space="0" w:color="auto"/>
                <w:right w:val="none" w:sz="0" w:space="0" w:color="auto"/>
              </w:divBdr>
            </w:div>
            <w:div w:id="1154645519">
              <w:marLeft w:val="0"/>
              <w:marRight w:val="0"/>
              <w:marTop w:val="0"/>
              <w:marBottom w:val="0"/>
              <w:divBdr>
                <w:top w:val="none" w:sz="0" w:space="0" w:color="auto"/>
                <w:left w:val="none" w:sz="0" w:space="0" w:color="auto"/>
                <w:bottom w:val="none" w:sz="0" w:space="0" w:color="auto"/>
                <w:right w:val="none" w:sz="0" w:space="0" w:color="auto"/>
              </w:divBdr>
            </w:div>
            <w:div w:id="1190802627">
              <w:marLeft w:val="0"/>
              <w:marRight w:val="0"/>
              <w:marTop w:val="0"/>
              <w:marBottom w:val="0"/>
              <w:divBdr>
                <w:top w:val="none" w:sz="0" w:space="0" w:color="auto"/>
                <w:left w:val="none" w:sz="0" w:space="0" w:color="auto"/>
                <w:bottom w:val="none" w:sz="0" w:space="0" w:color="auto"/>
                <w:right w:val="none" w:sz="0" w:space="0" w:color="auto"/>
              </w:divBdr>
            </w:div>
            <w:div w:id="1194805560">
              <w:marLeft w:val="0"/>
              <w:marRight w:val="0"/>
              <w:marTop w:val="0"/>
              <w:marBottom w:val="0"/>
              <w:divBdr>
                <w:top w:val="none" w:sz="0" w:space="0" w:color="auto"/>
                <w:left w:val="none" w:sz="0" w:space="0" w:color="auto"/>
                <w:bottom w:val="none" w:sz="0" w:space="0" w:color="auto"/>
                <w:right w:val="none" w:sz="0" w:space="0" w:color="auto"/>
              </w:divBdr>
            </w:div>
            <w:div w:id="1211723638">
              <w:marLeft w:val="0"/>
              <w:marRight w:val="0"/>
              <w:marTop w:val="0"/>
              <w:marBottom w:val="0"/>
              <w:divBdr>
                <w:top w:val="none" w:sz="0" w:space="0" w:color="auto"/>
                <w:left w:val="none" w:sz="0" w:space="0" w:color="auto"/>
                <w:bottom w:val="none" w:sz="0" w:space="0" w:color="auto"/>
                <w:right w:val="none" w:sz="0" w:space="0" w:color="auto"/>
              </w:divBdr>
            </w:div>
            <w:div w:id="1255936295">
              <w:marLeft w:val="0"/>
              <w:marRight w:val="0"/>
              <w:marTop w:val="0"/>
              <w:marBottom w:val="0"/>
              <w:divBdr>
                <w:top w:val="none" w:sz="0" w:space="0" w:color="auto"/>
                <w:left w:val="none" w:sz="0" w:space="0" w:color="auto"/>
                <w:bottom w:val="none" w:sz="0" w:space="0" w:color="auto"/>
                <w:right w:val="none" w:sz="0" w:space="0" w:color="auto"/>
              </w:divBdr>
            </w:div>
            <w:div w:id="1264653808">
              <w:marLeft w:val="0"/>
              <w:marRight w:val="0"/>
              <w:marTop w:val="0"/>
              <w:marBottom w:val="0"/>
              <w:divBdr>
                <w:top w:val="none" w:sz="0" w:space="0" w:color="auto"/>
                <w:left w:val="none" w:sz="0" w:space="0" w:color="auto"/>
                <w:bottom w:val="none" w:sz="0" w:space="0" w:color="auto"/>
                <w:right w:val="none" w:sz="0" w:space="0" w:color="auto"/>
              </w:divBdr>
            </w:div>
            <w:div w:id="1303340905">
              <w:marLeft w:val="0"/>
              <w:marRight w:val="0"/>
              <w:marTop w:val="0"/>
              <w:marBottom w:val="0"/>
              <w:divBdr>
                <w:top w:val="none" w:sz="0" w:space="0" w:color="auto"/>
                <w:left w:val="none" w:sz="0" w:space="0" w:color="auto"/>
                <w:bottom w:val="none" w:sz="0" w:space="0" w:color="auto"/>
                <w:right w:val="none" w:sz="0" w:space="0" w:color="auto"/>
              </w:divBdr>
            </w:div>
            <w:div w:id="1307857343">
              <w:marLeft w:val="0"/>
              <w:marRight w:val="0"/>
              <w:marTop w:val="0"/>
              <w:marBottom w:val="0"/>
              <w:divBdr>
                <w:top w:val="none" w:sz="0" w:space="0" w:color="auto"/>
                <w:left w:val="none" w:sz="0" w:space="0" w:color="auto"/>
                <w:bottom w:val="none" w:sz="0" w:space="0" w:color="auto"/>
                <w:right w:val="none" w:sz="0" w:space="0" w:color="auto"/>
              </w:divBdr>
            </w:div>
            <w:div w:id="1310209172">
              <w:marLeft w:val="0"/>
              <w:marRight w:val="0"/>
              <w:marTop w:val="0"/>
              <w:marBottom w:val="0"/>
              <w:divBdr>
                <w:top w:val="none" w:sz="0" w:space="0" w:color="auto"/>
                <w:left w:val="none" w:sz="0" w:space="0" w:color="auto"/>
                <w:bottom w:val="none" w:sz="0" w:space="0" w:color="auto"/>
                <w:right w:val="none" w:sz="0" w:space="0" w:color="auto"/>
              </w:divBdr>
            </w:div>
            <w:div w:id="1314990851">
              <w:marLeft w:val="0"/>
              <w:marRight w:val="0"/>
              <w:marTop w:val="0"/>
              <w:marBottom w:val="0"/>
              <w:divBdr>
                <w:top w:val="none" w:sz="0" w:space="0" w:color="auto"/>
                <w:left w:val="none" w:sz="0" w:space="0" w:color="auto"/>
                <w:bottom w:val="none" w:sz="0" w:space="0" w:color="auto"/>
                <w:right w:val="none" w:sz="0" w:space="0" w:color="auto"/>
              </w:divBdr>
            </w:div>
            <w:div w:id="1317682232">
              <w:marLeft w:val="0"/>
              <w:marRight w:val="0"/>
              <w:marTop w:val="0"/>
              <w:marBottom w:val="0"/>
              <w:divBdr>
                <w:top w:val="none" w:sz="0" w:space="0" w:color="auto"/>
                <w:left w:val="none" w:sz="0" w:space="0" w:color="auto"/>
                <w:bottom w:val="none" w:sz="0" w:space="0" w:color="auto"/>
                <w:right w:val="none" w:sz="0" w:space="0" w:color="auto"/>
              </w:divBdr>
            </w:div>
            <w:div w:id="1335189296">
              <w:marLeft w:val="0"/>
              <w:marRight w:val="0"/>
              <w:marTop w:val="0"/>
              <w:marBottom w:val="0"/>
              <w:divBdr>
                <w:top w:val="none" w:sz="0" w:space="0" w:color="auto"/>
                <w:left w:val="none" w:sz="0" w:space="0" w:color="auto"/>
                <w:bottom w:val="none" w:sz="0" w:space="0" w:color="auto"/>
                <w:right w:val="none" w:sz="0" w:space="0" w:color="auto"/>
              </w:divBdr>
            </w:div>
            <w:div w:id="1386877663">
              <w:marLeft w:val="0"/>
              <w:marRight w:val="0"/>
              <w:marTop w:val="0"/>
              <w:marBottom w:val="0"/>
              <w:divBdr>
                <w:top w:val="none" w:sz="0" w:space="0" w:color="auto"/>
                <w:left w:val="none" w:sz="0" w:space="0" w:color="auto"/>
                <w:bottom w:val="none" w:sz="0" w:space="0" w:color="auto"/>
                <w:right w:val="none" w:sz="0" w:space="0" w:color="auto"/>
              </w:divBdr>
            </w:div>
            <w:div w:id="1400715895">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575041959">
              <w:marLeft w:val="0"/>
              <w:marRight w:val="0"/>
              <w:marTop w:val="0"/>
              <w:marBottom w:val="0"/>
              <w:divBdr>
                <w:top w:val="none" w:sz="0" w:space="0" w:color="auto"/>
                <w:left w:val="none" w:sz="0" w:space="0" w:color="auto"/>
                <w:bottom w:val="none" w:sz="0" w:space="0" w:color="auto"/>
                <w:right w:val="none" w:sz="0" w:space="0" w:color="auto"/>
              </w:divBdr>
            </w:div>
            <w:div w:id="1591155958">
              <w:marLeft w:val="0"/>
              <w:marRight w:val="0"/>
              <w:marTop w:val="0"/>
              <w:marBottom w:val="0"/>
              <w:divBdr>
                <w:top w:val="none" w:sz="0" w:space="0" w:color="auto"/>
                <w:left w:val="none" w:sz="0" w:space="0" w:color="auto"/>
                <w:bottom w:val="none" w:sz="0" w:space="0" w:color="auto"/>
                <w:right w:val="none" w:sz="0" w:space="0" w:color="auto"/>
              </w:divBdr>
            </w:div>
            <w:div w:id="1596327482">
              <w:marLeft w:val="0"/>
              <w:marRight w:val="0"/>
              <w:marTop w:val="0"/>
              <w:marBottom w:val="0"/>
              <w:divBdr>
                <w:top w:val="none" w:sz="0" w:space="0" w:color="auto"/>
                <w:left w:val="none" w:sz="0" w:space="0" w:color="auto"/>
                <w:bottom w:val="none" w:sz="0" w:space="0" w:color="auto"/>
                <w:right w:val="none" w:sz="0" w:space="0" w:color="auto"/>
              </w:divBdr>
            </w:div>
            <w:div w:id="1606376209">
              <w:marLeft w:val="0"/>
              <w:marRight w:val="0"/>
              <w:marTop w:val="0"/>
              <w:marBottom w:val="0"/>
              <w:divBdr>
                <w:top w:val="none" w:sz="0" w:space="0" w:color="auto"/>
                <w:left w:val="none" w:sz="0" w:space="0" w:color="auto"/>
                <w:bottom w:val="none" w:sz="0" w:space="0" w:color="auto"/>
                <w:right w:val="none" w:sz="0" w:space="0" w:color="auto"/>
              </w:divBdr>
            </w:div>
            <w:div w:id="1640917905">
              <w:marLeft w:val="0"/>
              <w:marRight w:val="0"/>
              <w:marTop w:val="0"/>
              <w:marBottom w:val="0"/>
              <w:divBdr>
                <w:top w:val="none" w:sz="0" w:space="0" w:color="auto"/>
                <w:left w:val="none" w:sz="0" w:space="0" w:color="auto"/>
                <w:bottom w:val="none" w:sz="0" w:space="0" w:color="auto"/>
                <w:right w:val="none" w:sz="0" w:space="0" w:color="auto"/>
              </w:divBdr>
            </w:div>
            <w:div w:id="1645625452">
              <w:marLeft w:val="0"/>
              <w:marRight w:val="0"/>
              <w:marTop w:val="0"/>
              <w:marBottom w:val="0"/>
              <w:divBdr>
                <w:top w:val="none" w:sz="0" w:space="0" w:color="auto"/>
                <w:left w:val="none" w:sz="0" w:space="0" w:color="auto"/>
                <w:bottom w:val="none" w:sz="0" w:space="0" w:color="auto"/>
                <w:right w:val="none" w:sz="0" w:space="0" w:color="auto"/>
              </w:divBdr>
            </w:div>
            <w:div w:id="1731726351">
              <w:marLeft w:val="0"/>
              <w:marRight w:val="0"/>
              <w:marTop w:val="0"/>
              <w:marBottom w:val="0"/>
              <w:divBdr>
                <w:top w:val="none" w:sz="0" w:space="0" w:color="auto"/>
                <w:left w:val="none" w:sz="0" w:space="0" w:color="auto"/>
                <w:bottom w:val="none" w:sz="0" w:space="0" w:color="auto"/>
                <w:right w:val="none" w:sz="0" w:space="0" w:color="auto"/>
              </w:divBdr>
            </w:div>
            <w:div w:id="1835606602">
              <w:marLeft w:val="0"/>
              <w:marRight w:val="0"/>
              <w:marTop w:val="0"/>
              <w:marBottom w:val="0"/>
              <w:divBdr>
                <w:top w:val="none" w:sz="0" w:space="0" w:color="auto"/>
                <w:left w:val="none" w:sz="0" w:space="0" w:color="auto"/>
                <w:bottom w:val="none" w:sz="0" w:space="0" w:color="auto"/>
                <w:right w:val="none" w:sz="0" w:space="0" w:color="auto"/>
              </w:divBdr>
            </w:div>
            <w:div w:id="1856335210">
              <w:marLeft w:val="0"/>
              <w:marRight w:val="0"/>
              <w:marTop w:val="0"/>
              <w:marBottom w:val="0"/>
              <w:divBdr>
                <w:top w:val="none" w:sz="0" w:space="0" w:color="auto"/>
                <w:left w:val="none" w:sz="0" w:space="0" w:color="auto"/>
                <w:bottom w:val="none" w:sz="0" w:space="0" w:color="auto"/>
                <w:right w:val="none" w:sz="0" w:space="0" w:color="auto"/>
              </w:divBdr>
            </w:div>
            <w:div w:id="1979335092">
              <w:marLeft w:val="0"/>
              <w:marRight w:val="0"/>
              <w:marTop w:val="0"/>
              <w:marBottom w:val="0"/>
              <w:divBdr>
                <w:top w:val="none" w:sz="0" w:space="0" w:color="auto"/>
                <w:left w:val="none" w:sz="0" w:space="0" w:color="auto"/>
                <w:bottom w:val="none" w:sz="0" w:space="0" w:color="auto"/>
                <w:right w:val="none" w:sz="0" w:space="0" w:color="auto"/>
              </w:divBdr>
            </w:div>
            <w:div w:id="2002807328">
              <w:marLeft w:val="0"/>
              <w:marRight w:val="0"/>
              <w:marTop w:val="0"/>
              <w:marBottom w:val="0"/>
              <w:divBdr>
                <w:top w:val="none" w:sz="0" w:space="0" w:color="auto"/>
                <w:left w:val="none" w:sz="0" w:space="0" w:color="auto"/>
                <w:bottom w:val="none" w:sz="0" w:space="0" w:color="auto"/>
                <w:right w:val="none" w:sz="0" w:space="0" w:color="auto"/>
              </w:divBdr>
            </w:div>
            <w:div w:id="2015954420">
              <w:marLeft w:val="0"/>
              <w:marRight w:val="0"/>
              <w:marTop w:val="0"/>
              <w:marBottom w:val="0"/>
              <w:divBdr>
                <w:top w:val="none" w:sz="0" w:space="0" w:color="auto"/>
                <w:left w:val="none" w:sz="0" w:space="0" w:color="auto"/>
                <w:bottom w:val="none" w:sz="0" w:space="0" w:color="auto"/>
                <w:right w:val="none" w:sz="0" w:space="0" w:color="auto"/>
              </w:divBdr>
            </w:div>
            <w:div w:id="2058316810">
              <w:marLeft w:val="0"/>
              <w:marRight w:val="0"/>
              <w:marTop w:val="0"/>
              <w:marBottom w:val="0"/>
              <w:divBdr>
                <w:top w:val="none" w:sz="0" w:space="0" w:color="auto"/>
                <w:left w:val="none" w:sz="0" w:space="0" w:color="auto"/>
                <w:bottom w:val="none" w:sz="0" w:space="0" w:color="auto"/>
                <w:right w:val="none" w:sz="0" w:space="0" w:color="auto"/>
              </w:divBdr>
            </w:div>
            <w:div w:id="2097818616">
              <w:marLeft w:val="0"/>
              <w:marRight w:val="0"/>
              <w:marTop w:val="0"/>
              <w:marBottom w:val="0"/>
              <w:divBdr>
                <w:top w:val="none" w:sz="0" w:space="0" w:color="auto"/>
                <w:left w:val="none" w:sz="0" w:space="0" w:color="auto"/>
                <w:bottom w:val="none" w:sz="0" w:space="0" w:color="auto"/>
                <w:right w:val="none" w:sz="0" w:space="0" w:color="auto"/>
              </w:divBdr>
            </w:div>
            <w:div w:id="2099717462">
              <w:marLeft w:val="0"/>
              <w:marRight w:val="0"/>
              <w:marTop w:val="0"/>
              <w:marBottom w:val="0"/>
              <w:divBdr>
                <w:top w:val="none" w:sz="0" w:space="0" w:color="auto"/>
                <w:left w:val="none" w:sz="0" w:space="0" w:color="auto"/>
                <w:bottom w:val="none" w:sz="0" w:space="0" w:color="auto"/>
                <w:right w:val="none" w:sz="0" w:space="0" w:color="auto"/>
              </w:divBdr>
            </w:div>
            <w:div w:id="21049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49875">
      <w:bodyDiv w:val="1"/>
      <w:marLeft w:val="0"/>
      <w:marRight w:val="0"/>
      <w:marTop w:val="0"/>
      <w:marBottom w:val="0"/>
      <w:divBdr>
        <w:top w:val="none" w:sz="0" w:space="0" w:color="auto"/>
        <w:left w:val="none" w:sz="0" w:space="0" w:color="auto"/>
        <w:bottom w:val="none" w:sz="0" w:space="0" w:color="auto"/>
        <w:right w:val="none" w:sz="0" w:space="0" w:color="auto"/>
      </w:divBdr>
      <w:divsChild>
        <w:div w:id="1852992245">
          <w:marLeft w:val="0"/>
          <w:marRight w:val="0"/>
          <w:marTop w:val="0"/>
          <w:marBottom w:val="0"/>
          <w:divBdr>
            <w:top w:val="none" w:sz="0" w:space="0" w:color="auto"/>
            <w:left w:val="none" w:sz="0" w:space="0" w:color="auto"/>
            <w:bottom w:val="none" w:sz="0" w:space="0" w:color="auto"/>
            <w:right w:val="none" w:sz="0" w:space="0" w:color="auto"/>
          </w:divBdr>
          <w:divsChild>
            <w:div w:id="16349383">
              <w:marLeft w:val="0"/>
              <w:marRight w:val="0"/>
              <w:marTop w:val="0"/>
              <w:marBottom w:val="0"/>
              <w:divBdr>
                <w:top w:val="none" w:sz="0" w:space="0" w:color="auto"/>
                <w:left w:val="none" w:sz="0" w:space="0" w:color="auto"/>
                <w:bottom w:val="none" w:sz="0" w:space="0" w:color="auto"/>
                <w:right w:val="none" w:sz="0" w:space="0" w:color="auto"/>
              </w:divBdr>
            </w:div>
            <w:div w:id="76561492">
              <w:marLeft w:val="0"/>
              <w:marRight w:val="0"/>
              <w:marTop w:val="0"/>
              <w:marBottom w:val="0"/>
              <w:divBdr>
                <w:top w:val="none" w:sz="0" w:space="0" w:color="auto"/>
                <w:left w:val="none" w:sz="0" w:space="0" w:color="auto"/>
                <w:bottom w:val="none" w:sz="0" w:space="0" w:color="auto"/>
                <w:right w:val="none" w:sz="0" w:space="0" w:color="auto"/>
              </w:divBdr>
            </w:div>
            <w:div w:id="80181639">
              <w:marLeft w:val="0"/>
              <w:marRight w:val="0"/>
              <w:marTop w:val="0"/>
              <w:marBottom w:val="0"/>
              <w:divBdr>
                <w:top w:val="none" w:sz="0" w:space="0" w:color="auto"/>
                <w:left w:val="none" w:sz="0" w:space="0" w:color="auto"/>
                <w:bottom w:val="none" w:sz="0" w:space="0" w:color="auto"/>
                <w:right w:val="none" w:sz="0" w:space="0" w:color="auto"/>
              </w:divBdr>
            </w:div>
            <w:div w:id="131334877">
              <w:marLeft w:val="0"/>
              <w:marRight w:val="0"/>
              <w:marTop w:val="0"/>
              <w:marBottom w:val="0"/>
              <w:divBdr>
                <w:top w:val="none" w:sz="0" w:space="0" w:color="auto"/>
                <w:left w:val="none" w:sz="0" w:space="0" w:color="auto"/>
                <w:bottom w:val="none" w:sz="0" w:space="0" w:color="auto"/>
                <w:right w:val="none" w:sz="0" w:space="0" w:color="auto"/>
              </w:divBdr>
            </w:div>
            <w:div w:id="170683667">
              <w:marLeft w:val="0"/>
              <w:marRight w:val="0"/>
              <w:marTop w:val="0"/>
              <w:marBottom w:val="0"/>
              <w:divBdr>
                <w:top w:val="none" w:sz="0" w:space="0" w:color="auto"/>
                <w:left w:val="none" w:sz="0" w:space="0" w:color="auto"/>
                <w:bottom w:val="none" w:sz="0" w:space="0" w:color="auto"/>
                <w:right w:val="none" w:sz="0" w:space="0" w:color="auto"/>
              </w:divBdr>
            </w:div>
            <w:div w:id="177936459">
              <w:marLeft w:val="0"/>
              <w:marRight w:val="0"/>
              <w:marTop w:val="0"/>
              <w:marBottom w:val="0"/>
              <w:divBdr>
                <w:top w:val="none" w:sz="0" w:space="0" w:color="auto"/>
                <w:left w:val="none" w:sz="0" w:space="0" w:color="auto"/>
                <w:bottom w:val="none" w:sz="0" w:space="0" w:color="auto"/>
                <w:right w:val="none" w:sz="0" w:space="0" w:color="auto"/>
              </w:divBdr>
            </w:div>
            <w:div w:id="194467110">
              <w:marLeft w:val="0"/>
              <w:marRight w:val="0"/>
              <w:marTop w:val="0"/>
              <w:marBottom w:val="0"/>
              <w:divBdr>
                <w:top w:val="none" w:sz="0" w:space="0" w:color="auto"/>
                <w:left w:val="none" w:sz="0" w:space="0" w:color="auto"/>
                <w:bottom w:val="none" w:sz="0" w:space="0" w:color="auto"/>
                <w:right w:val="none" w:sz="0" w:space="0" w:color="auto"/>
              </w:divBdr>
            </w:div>
            <w:div w:id="219947720">
              <w:marLeft w:val="0"/>
              <w:marRight w:val="0"/>
              <w:marTop w:val="0"/>
              <w:marBottom w:val="0"/>
              <w:divBdr>
                <w:top w:val="none" w:sz="0" w:space="0" w:color="auto"/>
                <w:left w:val="none" w:sz="0" w:space="0" w:color="auto"/>
                <w:bottom w:val="none" w:sz="0" w:space="0" w:color="auto"/>
                <w:right w:val="none" w:sz="0" w:space="0" w:color="auto"/>
              </w:divBdr>
            </w:div>
            <w:div w:id="253590861">
              <w:marLeft w:val="0"/>
              <w:marRight w:val="0"/>
              <w:marTop w:val="0"/>
              <w:marBottom w:val="0"/>
              <w:divBdr>
                <w:top w:val="none" w:sz="0" w:space="0" w:color="auto"/>
                <w:left w:val="none" w:sz="0" w:space="0" w:color="auto"/>
                <w:bottom w:val="none" w:sz="0" w:space="0" w:color="auto"/>
                <w:right w:val="none" w:sz="0" w:space="0" w:color="auto"/>
              </w:divBdr>
            </w:div>
            <w:div w:id="258955510">
              <w:marLeft w:val="0"/>
              <w:marRight w:val="0"/>
              <w:marTop w:val="0"/>
              <w:marBottom w:val="0"/>
              <w:divBdr>
                <w:top w:val="none" w:sz="0" w:space="0" w:color="auto"/>
                <w:left w:val="none" w:sz="0" w:space="0" w:color="auto"/>
                <w:bottom w:val="none" w:sz="0" w:space="0" w:color="auto"/>
                <w:right w:val="none" w:sz="0" w:space="0" w:color="auto"/>
              </w:divBdr>
            </w:div>
            <w:div w:id="339158310">
              <w:marLeft w:val="0"/>
              <w:marRight w:val="0"/>
              <w:marTop w:val="0"/>
              <w:marBottom w:val="0"/>
              <w:divBdr>
                <w:top w:val="none" w:sz="0" w:space="0" w:color="auto"/>
                <w:left w:val="none" w:sz="0" w:space="0" w:color="auto"/>
                <w:bottom w:val="none" w:sz="0" w:space="0" w:color="auto"/>
                <w:right w:val="none" w:sz="0" w:space="0" w:color="auto"/>
              </w:divBdr>
            </w:div>
            <w:div w:id="339161830">
              <w:marLeft w:val="0"/>
              <w:marRight w:val="0"/>
              <w:marTop w:val="0"/>
              <w:marBottom w:val="0"/>
              <w:divBdr>
                <w:top w:val="none" w:sz="0" w:space="0" w:color="auto"/>
                <w:left w:val="none" w:sz="0" w:space="0" w:color="auto"/>
                <w:bottom w:val="none" w:sz="0" w:space="0" w:color="auto"/>
                <w:right w:val="none" w:sz="0" w:space="0" w:color="auto"/>
              </w:divBdr>
            </w:div>
            <w:div w:id="376858637">
              <w:marLeft w:val="0"/>
              <w:marRight w:val="0"/>
              <w:marTop w:val="0"/>
              <w:marBottom w:val="0"/>
              <w:divBdr>
                <w:top w:val="none" w:sz="0" w:space="0" w:color="auto"/>
                <w:left w:val="none" w:sz="0" w:space="0" w:color="auto"/>
                <w:bottom w:val="none" w:sz="0" w:space="0" w:color="auto"/>
                <w:right w:val="none" w:sz="0" w:space="0" w:color="auto"/>
              </w:divBdr>
            </w:div>
            <w:div w:id="387149506">
              <w:marLeft w:val="0"/>
              <w:marRight w:val="0"/>
              <w:marTop w:val="0"/>
              <w:marBottom w:val="0"/>
              <w:divBdr>
                <w:top w:val="none" w:sz="0" w:space="0" w:color="auto"/>
                <w:left w:val="none" w:sz="0" w:space="0" w:color="auto"/>
                <w:bottom w:val="none" w:sz="0" w:space="0" w:color="auto"/>
                <w:right w:val="none" w:sz="0" w:space="0" w:color="auto"/>
              </w:divBdr>
            </w:div>
            <w:div w:id="479348030">
              <w:marLeft w:val="0"/>
              <w:marRight w:val="0"/>
              <w:marTop w:val="0"/>
              <w:marBottom w:val="0"/>
              <w:divBdr>
                <w:top w:val="none" w:sz="0" w:space="0" w:color="auto"/>
                <w:left w:val="none" w:sz="0" w:space="0" w:color="auto"/>
                <w:bottom w:val="none" w:sz="0" w:space="0" w:color="auto"/>
                <w:right w:val="none" w:sz="0" w:space="0" w:color="auto"/>
              </w:divBdr>
            </w:div>
            <w:div w:id="483014217">
              <w:marLeft w:val="0"/>
              <w:marRight w:val="0"/>
              <w:marTop w:val="0"/>
              <w:marBottom w:val="0"/>
              <w:divBdr>
                <w:top w:val="none" w:sz="0" w:space="0" w:color="auto"/>
                <w:left w:val="none" w:sz="0" w:space="0" w:color="auto"/>
                <w:bottom w:val="none" w:sz="0" w:space="0" w:color="auto"/>
                <w:right w:val="none" w:sz="0" w:space="0" w:color="auto"/>
              </w:divBdr>
            </w:div>
            <w:div w:id="498732261">
              <w:marLeft w:val="0"/>
              <w:marRight w:val="0"/>
              <w:marTop w:val="0"/>
              <w:marBottom w:val="0"/>
              <w:divBdr>
                <w:top w:val="none" w:sz="0" w:space="0" w:color="auto"/>
                <w:left w:val="none" w:sz="0" w:space="0" w:color="auto"/>
                <w:bottom w:val="none" w:sz="0" w:space="0" w:color="auto"/>
                <w:right w:val="none" w:sz="0" w:space="0" w:color="auto"/>
              </w:divBdr>
            </w:div>
            <w:div w:id="524827404">
              <w:marLeft w:val="0"/>
              <w:marRight w:val="0"/>
              <w:marTop w:val="0"/>
              <w:marBottom w:val="0"/>
              <w:divBdr>
                <w:top w:val="none" w:sz="0" w:space="0" w:color="auto"/>
                <w:left w:val="none" w:sz="0" w:space="0" w:color="auto"/>
                <w:bottom w:val="none" w:sz="0" w:space="0" w:color="auto"/>
                <w:right w:val="none" w:sz="0" w:space="0" w:color="auto"/>
              </w:divBdr>
            </w:div>
            <w:div w:id="551229317">
              <w:marLeft w:val="0"/>
              <w:marRight w:val="0"/>
              <w:marTop w:val="0"/>
              <w:marBottom w:val="0"/>
              <w:divBdr>
                <w:top w:val="none" w:sz="0" w:space="0" w:color="auto"/>
                <w:left w:val="none" w:sz="0" w:space="0" w:color="auto"/>
                <w:bottom w:val="none" w:sz="0" w:space="0" w:color="auto"/>
                <w:right w:val="none" w:sz="0" w:space="0" w:color="auto"/>
              </w:divBdr>
            </w:div>
            <w:div w:id="591740891">
              <w:marLeft w:val="0"/>
              <w:marRight w:val="0"/>
              <w:marTop w:val="0"/>
              <w:marBottom w:val="0"/>
              <w:divBdr>
                <w:top w:val="none" w:sz="0" w:space="0" w:color="auto"/>
                <w:left w:val="none" w:sz="0" w:space="0" w:color="auto"/>
                <w:bottom w:val="none" w:sz="0" w:space="0" w:color="auto"/>
                <w:right w:val="none" w:sz="0" w:space="0" w:color="auto"/>
              </w:divBdr>
            </w:div>
            <w:div w:id="592857090">
              <w:marLeft w:val="0"/>
              <w:marRight w:val="0"/>
              <w:marTop w:val="0"/>
              <w:marBottom w:val="0"/>
              <w:divBdr>
                <w:top w:val="none" w:sz="0" w:space="0" w:color="auto"/>
                <w:left w:val="none" w:sz="0" w:space="0" w:color="auto"/>
                <w:bottom w:val="none" w:sz="0" w:space="0" w:color="auto"/>
                <w:right w:val="none" w:sz="0" w:space="0" w:color="auto"/>
              </w:divBdr>
            </w:div>
            <w:div w:id="639308813">
              <w:marLeft w:val="0"/>
              <w:marRight w:val="0"/>
              <w:marTop w:val="0"/>
              <w:marBottom w:val="0"/>
              <w:divBdr>
                <w:top w:val="none" w:sz="0" w:space="0" w:color="auto"/>
                <w:left w:val="none" w:sz="0" w:space="0" w:color="auto"/>
                <w:bottom w:val="none" w:sz="0" w:space="0" w:color="auto"/>
                <w:right w:val="none" w:sz="0" w:space="0" w:color="auto"/>
              </w:divBdr>
            </w:div>
            <w:div w:id="667711099">
              <w:marLeft w:val="0"/>
              <w:marRight w:val="0"/>
              <w:marTop w:val="0"/>
              <w:marBottom w:val="0"/>
              <w:divBdr>
                <w:top w:val="none" w:sz="0" w:space="0" w:color="auto"/>
                <w:left w:val="none" w:sz="0" w:space="0" w:color="auto"/>
                <w:bottom w:val="none" w:sz="0" w:space="0" w:color="auto"/>
                <w:right w:val="none" w:sz="0" w:space="0" w:color="auto"/>
              </w:divBdr>
            </w:div>
            <w:div w:id="679084486">
              <w:marLeft w:val="0"/>
              <w:marRight w:val="0"/>
              <w:marTop w:val="0"/>
              <w:marBottom w:val="0"/>
              <w:divBdr>
                <w:top w:val="none" w:sz="0" w:space="0" w:color="auto"/>
                <w:left w:val="none" w:sz="0" w:space="0" w:color="auto"/>
                <w:bottom w:val="none" w:sz="0" w:space="0" w:color="auto"/>
                <w:right w:val="none" w:sz="0" w:space="0" w:color="auto"/>
              </w:divBdr>
            </w:div>
            <w:div w:id="699210843">
              <w:marLeft w:val="0"/>
              <w:marRight w:val="0"/>
              <w:marTop w:val="0"/>
              <w:marBottom w:val="0"/>
              <w:divBdr>
                <w:top w:val="none" w:sz="0" w:space="0" w:color="auto"/>
                <w:left w:val="none" w:sz="0" w:space="0" w:color="auto"/>
                <w:bottom w:val="none" w:sz="0" w:space="0" w:color="auto"/>
                <w:right w:val="none" w:sz="0" w:space="0" w:color="auto"/>
              </w:divBdr>
            </w:div>
            <w:div w:id="700591357">
              <w:marLeft w:val="0"/>
              <w:marRight w:val="0"/>
              <w:marTop w:val="0"/>
              <w:marBottom w:val="0"/>
              <w:divBdr>
                <w:top w:val="none" w:sz="0" w:space="0" w:color="auto"/>
                <w:left w:val="none" w:sz="0" w:space="0" w:color="auto"/>
                <w:bottom w:val="none" w:sz="0" w:space="0" w:color="auto"/>
                <w:right w:val="none" w:sz="0" w:space="0" w:color="auto"/>
              </w:divBdr>
            </w:div>
            <w:div w:id="712926604">
              <w:marLeft w:val="0"/>
              <w:marRight w:val="0"/>
              <w:marTop w:val="0"/>
              <w:marBottom w:val="0"/>
              <w:divBdr>
                <w:top w:val="none" w:sz="0" w:space="0" w:color="auto"/>
                <w:left w:val="none" w:sz="0" w:space="0" w:color="auto"/>
                <w:bottom w:val="none" w:sz="0" w:space="0" w:color="auto"/>
                <w:right w:val="none" w:sz="0" w:space="0" w:color="auto"/>
              </w:divBdr>
            </w:div>
            <w:div w:id="764031947">
              <w:marLeft w:val="0"/>
              <w:marRight w:val="0"/>
              <w:marTop w:val="0"/>
              <w:marBottom w:val="0"/>
              <w:divBdr>
                <w:top w:val="none" w:sz="0" w:space="0" w:color="auto"/>
                <w:left w:val="none" w:sz="0" w:space="0" w:color="auto"/>
                <w:bottom w:val="none" w:sz="0" w:space="0" w:color="auto"/>
                <w:right w:val="none" w:sz="0" w:space="0" w:color="auto"/>
              </w:divBdr>
            </w:div>
            <w:div w:id="799303246">
              <w:marLeft w:val="0"/>
              <w:marRight w:val="0"/>
              <w:marTop w:val="0"/>
              <w:marBottom w:val="0"/>
              <w:divBdr>
                <w:top w:val="none" w:sz="0" w:space="0" w:color="auto"/>
                <w:left w:val="none" w:sz="0" w:space="0" w:color="auto"/>
                <w:bottom w:val="none" w:sz="0" w:space="0" w:color="auto"/>
                <w:right w:val="none" w:sz="0" w:space="0" w:color="auto"/>
              </w:divBdr>
            </w:div>
            <w:div w:id="803084329">
              <w:marLeft w:val="0"/>
              <w:marRight w:val="0"/>
              <w:marTop w:val="0"/>
              <w:marBottom w:val="0"/>
              <w:divBdr>
                <w:top w:val="none" w:sz="0" w:space="0" w:color="auto"/>
                <w:left w:val="none" w:sz="0" w:space="0" w:color="auto"/>
                <w:bottom w:val="none" w:sz="0" w:space="0" w:color="auto"/>
                <w:right w:val="none" w:sz="0" w:space="0" w:color="auto"/>
              </w:divBdr>
            </w:div>
            <w:div w:id="808716287">
              <w:marLeft w:val="0"/>
              <w:marRight w:val="0"/>
              <w:marTop w:val="0"/>
              <w:marBottom w:val="0"/>
              <w:divBdr>
                <w:top w:val="none" w:sz="0" w:space="0" w:color="auto"/>
                <w:left w:val="none" w:sz="0" w:space="0" w:color="auto"/>
                <w:bottom w:val="none" w:sz="0" w:space="0" w:color="auto"/>
                <w:right w:val="none" w:sz="0" w:space="0" w:color="auto"/>
              </w:divBdr>
            </w:div>
            <w:div w:id="832379588">
              <w:marLeft w:val="0"/>
              <w:marRight w:val="0"/>
              <w:marTop w:val="0"/>
              <w:marBottom w:val="0"/>
              <w:divBdr>
                <w:top w:val="none" w:sz="0" w:space="0" w:color="auto"/>
                <w:left w:val="none" w:sz="0" w:space="0" w:color="auto"/>
                <w:bottom w:val="none" w:sz="0" w:space="0" w:color="auto"/>
                <w:right w:val="none" w:sz="0" w:space="0" w:color="auto"/>
              </w:divBdr>
            </w:div>
            <w:div w:id="905726160">
              <w:marLeft w:val="0"/>
              <w:marRight w:val="0"/>
              <w:marTop w:val="0"/>
              <w:marBottom w:val="0"/>
              <w:divBdr>
                <w:top w:val="none" w:sz="0" w:space="0" w:color="auto"/>
                <w:left w:val="none" w:sz="0" w:space="0" w:color="auto"/>
                <w:bottom w:val="none" w:sz="0" w:space="0" w:color="auto"/>
                <w:right w:val="none" w:sz="0" w:space="0" w:color="auto"/>
              </w:divBdr>
            </w:div>
            <w:div w:id="934172387">
              <w:marLeft w:val="0"/>
              <w:marRight w:val="0"/>
              <w:marTop w:val="0"/>
              <w:marBottom w:val="0"/>
              <w:divBdr>
                <w:top w:val="none" w:sz="0" w:space="0" w:color="auto"/>
                <w:left w:val="none" w:sz="0" w:space="0" w:color="auto"/>
                <w:bottom w:val="none" w:sz="0" w:space="0" w:color="auto"/>
                <w:right w:val="none" w:sz="0" w:space="0" w:color="auto"/>
              </w:divBdr>
            </w:div>
            <w:div w:id="938830553">
              <w:marLeft w:val="0"/>
              <w:marRight w:val="0"/>
              <w:marTop w:val="0"/>
              <w:marBottom w:val="0"/>
              <w:divBdr>
                <w:top w:val="none" w:sz="0" w:space="0" w:color="auto"/>
                <w:left w:val="none" w:sz="0" w:space="0" w:color="auto"/>
                <w:bottom w:val="none" w:sz="0" w:space="0" w:color="auto"/>
                <w:right w:val="none" w:sz="0" w:space="0" w:color="auto"/>
              </w:divBdr>
            </w:div>
            <w:div w:id="941569688">
              <w:marLeft w:val="0"/>
              <w:marRight w:val="0"/>
              <w:marTop w:val="0"/>
              <w:marBottom w:val="0"/>
              <w:divBdr>
                <w:top w:val="none" w:sz="0" w:space="0" w:color="auto"/>
                <w:left w:val="none" w:sz="0" w:space="0" w:color="auto"/>
                <w:bottom w:val="none" w:sz="0" w:space="0" w:color="auto"/>
                <w:right w:val="none" w:sz="0" w:space="0" w:color="auto"/>
              </w:divBdr>
            </w:div>
            <w:div w:id="947734395">
              <w:marLeft w:val="0"/>
              <w:marRight w:val="0"/>
              <w:marTop w:val="0"/>
              <w:marBottom w:val="0"/>
              <w:divBdr>
                <w:top w:val="none" w:sz="0" w:space="0" w:color="auto"/>
                <w:left w:val="none" w:sz="0" w:space="0" w:color="auto"/>
                <w:bottom w:val="none" w:sz="0" w:space="0" w:color="auto"/>
                <w:right w:val="none" w:sz="0" w:space="0" w:color="auto"/>
              </w:divBdr>
            </w:div>
            <w:div w:id="978924073">
              <w:marLeft w:val="0"/>
              <w:marRight w:val="0"/>
              <w:marTop w:val="0"/>
              <w:marBottom w:val="0"/>
              <w:divBdr>
                <w:top w:val="none" w:sz="0" w:space="0" w:color="auto"/>
                <w:left w:val="none" w:sz="0" w:space="0" w:color="auto"/>
                <w:bottom w:val="none" w:sz="0" w:space="0" w:color="auto"/>
                <w:right w:val="none" w:sz="0" w:space="0" w:color="auto"/>
              </w:divBdr>
            </w:div>
            <w:div w:id="996224621">
              <w:marLeft w:val="0"/>
              <w:marRight w:val="0"/>
              <w:marTop w:val="0"/>
              <w:marBottom w:val="0"/>
              <w:divBdr>
                <w:top w:val="none" w:sz="0" w:space="0" w:color="auto"/>
                <w:left w:val="none" w:sz="0" w:space="0" w:color="auto"/>
                <w:bottom w:val="none" w:sz="0" w:space="0" w:color="auto"/>
                <w:right w:val="none" w:sz="0" w:space="0" w:color="auto"/>
              </w:divBdr>
            </w:div>
            <w:div w:id="1002244992">
              <w:marLeft w:val="0"/>
              <w:marRight w:val="0"/>
              <w:marTop w:val="0"/>
              <w:marBottom w:val="0"/>
              <w:divBdr>
                <w:top w:val="none" w:sz="0" w:space="0" w:color="auto"/>
                <w:left w:val="none" w:sz="0" w:space="0" w:color="auto"/>
                <w:bottom w:val="none" w:sz="0" w:space="0" w:color="auto"/>
                <w:right w:val="none" w:sz="0" w:space="0" w:color="auto"/>
              </w:divBdr>
            </w:div>
            <w:div w:id="1007099783">
              <w:marLeft w:val="0"/>
              <w:marRight w:val="0"/>
              <w:marTop w:val="0"/>
              <w:marBottom w:val="0"/>
              <w:divBdr>
                <w:top w:val="none" w:sz="0" w:space="0" w:color="auto"/>
                <w:left w:val="none" w:sz="0" w:space="0" w:color="auto"/>
                <w:bottom w:val="none" w:sz="0" w:space="0" w:color="auto"/>
                <w:right w:val="none" w:sz="0" w:space="0" w:color="auto"/>
              </w:divBdr>
            </w:div>
            <w:div w:id="1068727128">
              <w:marLeft w:val="0"/>
              <w:marRight w:val="0"/>
              <w:marTop w:val="0"/>
              <w:marBottom w:val="0"/>
              <w:divBdr>
                <w:top w:val="none" w:sz="0" w:space="0" w:color="auto"/>
                <w:left w:val="none" w:sz="0" w:space="0" w:color="auto"/>
                <w:bottom w:val="none" w:sz="0" w:space="0" w:color="auto"/>
                <w:right w:val="none" w:sz="0" w:space="0" w:color="auto"/>
              </w:divBdr>
            </w:div>
            <w:div w:id="1077746291">
              <w:marLeft w:val="0"/>
              <w:marRight w:val="0"/>
              <w:marTop w:val="0"/>
              <w:marBottom w:val="0"/>
              <w:divBdr>
                <w:top w:val="none" w:sz="0" w:space="0" w:color="auto"/>
                <w:left w:val="none" w:sz="0" w:space="0" w:color="auto"/>
                <w:bottom w:val="none" w:sz="0" w:space="0" w:color="auto"/>
                <w:right w:val="none" w:sz="0" w:space="0" w:color="auto"/>
              </w:divBdr>
            </w:div>
            <w:div w:id="1110390038">
              <w:marLeft w:val="0"/>
              <w:marRight w:val="0"/>
              <w:marTop w:val="0"/>
              <w:marBottom w:val="0"/>
              <w:divBdr>
                <w:top w:val="none" w:sz="0" w:space="0" w:color="auto"/>
                <w:left w:val="none" w:sz="0" w:space="0" w:color="auto"/>
                <w:bottom w:val="none" w:sz="0" w:space="0" w:color="auto"/>
                <w:right w:val="none" w:sz="0" w:space="0" w:color="auto"/>
              </w:divBdr>
            </w:div>
            <w:div w:id="1137719104">
              <w:marLeft w:val="0"/>
              <w:marRight w:val="0"/>
              <w:marTop w:val="0"/>
              <w:marBottom w:val="0"/>
              <w:divBdr>
                <w:top w:val="none" w:sz="0" w:space="0" w:color="auto"/>
                <w:left w:val="none" w:sz="0" w:space="0" w:color="auto"/>
                <w:bottom w:val="none" w:sz="0" w:space="0" w:color="auto"/>
                <w:right w:val="none" w:sz="0" w:space="0" w:color="auto"/>
              </w:divBdr>
            </w:div>
            <w:div w:id="1172721628">
              <w:marLeft w:val="0"/>
              <w:marRight w:val="0"/>
              <w:marTop w:val="0"/>
              <w:marBottom w:val="0"/>
              <w:divBdr>
                <w:top w:val="none" w:sz="0" w:space="0" w:color="auto"/>
                <w:left w:val="none" w:sz="0" w:space="0" w:color="auto"/>
                <w:bottom w:val="none" w:sz="0" w:space="0" w:color="auto"/>
                <w:right w:val="none" w:sz="0" w:space="0" w:color="auto"/>
              </w:divBdr>
            </w:div>
            <w:div w:id="1240410479">
              <w:marLeft w:val="0"/>
              <w:marRight w:val="0"/>
              <w:marTop w:val="0"/>
              <w:marBottom w:val="0"/>
              <w:divBdr>
                <w:top w:val="none" w:sz="0" w:space="0" w:color="auto"/>
                <w:left w:val="none" w:sz="0" w:space="0" w:color="auto"/>
                <w:bottom w:val="none" w:sz="0" w:space="0" w:color="auto"/>
                <w:right w:val="none" w:sz="0" w:space="0" w:color="auto"/>
              </w:divBdr>
            </w:div>
            <w:div w:id="1275405438">
              <w:marLeft w:val="0"/>
              <w:marRight w:val="0"/>
              <w:marTop w:val="0"/>
              <w:marBottom w:val="0"/>
              <w:divBdr>
                <w:top w:val="none" w:sz="0" w:space="0" w:color="auto"/>
                <w:left w:val="none" w:sz="0" w:space="0" w:color="auto"/>
                <w:bottom w:val="none" w:sz="0" w:space="0" w:color="auto"/>
                <w:right w:val="none" w:sz="0" w:space="0" w:color="auto"/>
              </w:divBdr>
            </w:div>
            <w:div w:id="1307931684">
              <w:marLeft w:val="0"/>
              <w:marRight w:val="0"/>
              <w:marTop w:val="0"/>
              <w:marBottom w:val="0"/>
              <w:divBdr>
                <w:top w:val="none" w:sz="0" w:space="0" w:color="auto"/>
                <w:left w:val="none" w:sz="0" w:space="0" w:color="auto"/>
                <w:bottom w:val="none" w:sz="0" w:space="0" w:color="auto"/>
                <w:right w:val="none" w:sz="0" w:space="0" w:color="auto"/>
              </w:divBdr>
            </w:div>
            <w:div w:id="1311907124">
              <w:marLeft w:val="0"/>
              <w:marRight w:val="0"/>
              <w:marTop w:val="0"/>
              <w:marBottom w:val="0"/>
              <w:divBdr>
                <w:top w:val="none" w:sz="0" w:space="0" w:color="auto"/>
                <w:left w:val="none" w:sz="0" w:space="0" w:color="auto"/>
                <w:bottom w:val="none" w:sz="0" w:space="0" w:color="auto"/>
                <w:right w:val="none" w:sz="0" w:space="0" w:color="auto"/>
              </w:divBdr>
            </w:div>
            <w:div w:id="1408721860">
              <w:marLeft w:val="0"/>
              <w:marRight w:val="0"/>
              <w:marTop w:val="0"/>
              <w:marBottom w:val="0"/>
              <w:divBdr>
                <w:top w:val="none" w:sz="0" w:space="0" w:color="auto"/>
                <w:left w:val="none" w:sz="0" w:space="0" w:color="auto"/>
                <w:bottom w:val="none" w:sz="0" w:space="0" w:color="auto"/>
                <w:right w:val="none" w:sz="0" w:space="0" w:color="auto"/>
              </w:divBdr>
            </w:div>
            <w:div w:id="1421869675">
              <w:marLeft w:val="0"/>
              <w:marRight w:val="0"/>
              <w:marTop w:val="0"/>
              <w:marBottom w:val="0"/>
              <w:divBdr>
                <w:top w:val="none" w:sz="0" w:space="0" w:color="auto"/>
                <w:left w:val="none" w:sz="0" w:space="0" w:color="auto"/>
                <w:bottom w:val="none" w:sz="0" w:space="0" w:color="auto"/>
                <w:right w:val="none" w:sz="0" w:space="0" w:color="auto"/>
              </w:divBdr>
            </w:div>
            <w:div w:id="1456170981">
              <w:marLeft w:val="0"/>
              <w:marRight w:val="0"/>
              <w:marTop w:val="0"/>
              <w:marBottom w:val="0"/>
              <w:divBdr>
                <w:top w:val="none" w:sz="0" w:space="0" w:color="auto"/>
                <w:left w:val="none" w:sz="0" w:space="0" w:color="auto"/>
                <w:bottom w:val="none" w:sz="0" w:space="0" w:color="auto"/>
                <w:right w:val="none" w:sz="0" w:space="0" w:color="auto"/>
              </w:divBdr>
            </w:div>
            <w:div w:id="1457795617">
              <w:marLeft w:val="0"/>
              <w:marRight w:val="0"/>
              <w:marTop w:val="0"/>
              <w:marBottom w:val="0"/>
              <w:divBdr>
                <w:top w:val="none" w:sz="0" w:space="0" w:color="auto"/>
                <w:left w:val="none" w:sz="0" w:space="0" w:color="auto"/>
                <w:bottom w:val="none" w:sz="0" w:space="0" w:color="auto"/>
                <w:right w:val="none" w:sz="0" w:space="0" w:color="auto"/>
              </w:divBdr>
            </w:div>
            <w:div w:id="1493375392">
              <w:marLeft w:val="0"/>
              <w:marRight w:val="0"/>
              <w:marTop w:val="0"/>
              <w:marBottom w:val="0"/>
              <w:divBdr>
                <w:top w:val="none" w:sz="0" w:space="0" w:color="auto"/>
                <w:left w:val="none" w:sz="0" w:space="0" w:color="auto"/>
                <w:bottom w:val="none" w:sz="0" w:space="0" w:color="auto"/>
                <w:right w:val="none" w:sz="0" w:space="0" w:color="auto"/>
              </w:divBdr>
            </w:div>
            <w:div w:id="1544054005">
              <w:marLeft w:val="0"/>
              <w:marRight w:val="0"/>
              <w:marTop w:val="0"/>
              <w:marBottom w:val="0"/>
              <w:divBdr>
                <w:top w:val="none" w:sz="0" w:space="0" w:color="auto"/>
                <w:left w:val="none" w:sz="0" w:space="0" w:color="auto"/>
                <w:bottom w:val="none" w:sz="0" w:space="0" w:color="auto"/>
                <w:right w:val="none" w:sz="0" w:space="0" w:color="auto"/>
              </w:divBdr>
            </w:div>
            <w:div w:id="1552769905">
              <w:marLeft w:val="0"/>
              <w:marRight w:val="0"/>
              <w:marTop w:val="0"/>
              <w:marBottom w:val="0"/>
              <w:divBdr>
                <w:top w:val="none" w:sz="0" w:space="0" w:color="auto"/>
                <w:left w:val="none" w:sz="0" w:space="0" w:color="auto"/>
                <w:bottom w:val="none" w:sz="0" w:space="0" w:color="auto"/>
                <w:right w:val="none" w:sz="0" w:space="0" w:color="auto"/>
              </w:divBdr>
            </w:div>
            <w:div w:id="1591231994">
              <w:marLeft w:val="0"/>
              <w:marRight w:val="0"/>
              <w:marTop w:val="0"/>
              <w:marBottom w:val="0"/>
              <w:divBdr>
                <w:top w:val="none" w:sz="0" w:space="0" w:color="auto"/>
                <w:left w:val="none" w:sz="0" w:space="0" w:color="auto"/>
                <w:bottom w:val="none" w:sz="0" w:space="0" w:color="auto"/>
                <w:right w:val="none" w:sz="0" w:space="0" w:color="auto"/>
              </w:divBdr>
            </w:div>
            <w:div w:id="1606308365">
              <w:marLeft w:val="0"/>
              <w:marRight w:val="0"/>
              <w:marTop w:val="0"/>
              <w:marBottom w:val="0"/>
              <w:divBdr>
                <w:top w:val="none" w:sz="0" w:space="0" w:color="auto"/>
                <w:left w:val="none" w:sz="0" w:space="0" w:color="auto"/>
                <w:bottom w:val="none" w:sz="0" w:space="0" w:color="auto"/>
                <w:right w:val="none" w:sz="0" w:space="0" w:color="auto"/>
              </w:divBdr>
            </w:div>
            <w:div w:id="1607469955">
              <w:marLeft w:val="0"/>
              <w:marRight w:val="0"/>
              <w:marTop w:val="0"/>
              <w:marBottom w:val="0"/>
              <w:divBdr>
                <w:top w:val="none" w:sz="0" w:space="0" w:color="auto"/>
                <w:left w:val="none" w:sz="0" w:space="0" w:color="auto"/>
                <w:bottom w:val="none" w:sz="0" w:space="0" w:color="auto"/>
                <w:right w:val="none" w:sz="0" w:space="0" w:color="auto"/>
              </w:divBdr>
            </w:div>
            <w:div w:id="1643849789">
              <w:marLeft w:val="0"/>
              <w:marRight w:val="0"/>
              <w:marTop w:val="0"/>
              <w:marBottom w:val="0"/>
              <w:divBdr>
                <w:top w:val="none" w:sz="0" w:space="0" w:color="auto"/>
                <w:left w:val="none" w:sz="0" w:space="0" w:color="auto"/>
                <w:bottom w:val="none" w:sz="0" w:space="0" w:color="auto"/>
                <w:right w:val="none" w:sz="0" w:space="0" w:color="auto"/>
              </w:divBdr>
            </w:div>
            <w:div w:id="1646933693">
              <w:marLeft w:val="0"/>
              <w:marRight w:val="0"/>
              <w:marTop w:val="0"/>
              <w:marBottom w:val="0"/>
              <w:divBdr>
                <w:top w:val="none" w:sz="0" w:space="0" w:color="auto"/>
                <w:left w:val="none" w:sz="0" w:space="0" w:color="auto"/>
                <w:bottom w:val="none" w:sz="0" w:space="0" w:color="auto"/>
                <w:right w:val="none" w:sz="0" w:space="0" w:color="auto"/>
              </w:divBdr>
            </w:div>
            <w:div w:id="1656059216">
              <w:marLeft w:val="0"/>
              <w:marRight w:val="0"/>
              <w:marTop w:val="0"/>
              <w:marBottom w:val="0"/>
              <w:divBdr>
                <w:top w:val="none" w:sz="0" w:space="0" w:color="auto"/>
                <w:left w:val="none" w:sz="0" w:space="0" w:color="auto"/>
                <w:bottom w:val="none" w:sz="0" w:space="0" w:color="auto"/>
                <w:right w:val="none" w:sz="0" w:space="0" w:color="auto"/>
              </w:divBdr>
            </w:div>
            <w:div w:id="1667636303">
              <w:marLeft w:val="0"/>
              <w:marRight w:val="0"/>
              <w:marTop w:val="0"/>
              <w:marBottom w:val="0"/>
              <w:divBdr>
                <w:top w:val="none" w:sz="0" w:space="0" w:color="auto"/>
                <w:left w:val="none" w:sz="0" w:space="0" w:color="auto"/>
                <w:bottom w:val="none" w:sz="0" w:space="0" w:color="auto"/>
                <w:right w:val="none" w:sz="0" w:space="0" w:color="auto"/>
              </w:divBdr>
            </w:div>
            <w:div w:id="1740323060">
              <w:marLeft w:val="0"/>
              <w:marRight w:val="0"/>
              <w:marTop w:val="0"/>
              <w:marBottom w:val="0"/>
              <w:divBdr>
                <w:top w:val="none" w:sz="0" w:space="0" w:color="auto"/>
                <w:left w:val="none" w:sz="0" w:space="0" w:color="auto"/>
                <w:bottom w:val="none" w:sz="0" w:space="0" w:color="auto"/>
                <w:right w:val="none" w:sz="0" w:space="0" w:color="auto"/>
              </w:divBdr>
            </w:div>
            <w:div w:id="1755782097">
              <w:marLeft w:val="0"/>
              <w:marRight w:val="0"/>
              <w:marTop w:val="0"/>
              <w:marBottom w:val="0"/>
              <w:divBdr>
                <w:top w:val="none" w:sz="0" w:space="0" w:color="auto"/>
                <w:left w:val="none" w:sz="0" w:space="0" w:color="auto"/>
                <w:bottom w:val="none" w:sz="0" w:space="0" w:color="auto"/>
                <w:right w:val="none" w:sz="0" w:space="0" w:color="auto"/>
              </w:divBdr>
            </w:div>
            <w:div w:id="1797554165">
              <w:marLeft w:val="0"/>
              <w:marRight w:val="0"/>
              <w:marTop w:val="0"/>
              <w:marBottom w:val="0"/>
              <w:divBdr>
                <w:top w:val="none" w:sz="0" w:space="0" w:color="auto"/>
                <w:left w:val="none" w:sz="0" w:space="0" w:color="auto"/>
                <w:bottom w:val="none" w:sz="0" w:space="0" w:color="auto"/>
                <w:right w:val="none" w:sz="0" w:space="0" w:color="auto"/>
              </w:divBdr>
            </w:div>
            <w:div w:id="1823040170">
              <w:marLeft w:val="0"/>
              <w:marRight w:val="0"/>
              <w:marTop w:val="0"/>
              <w:marBottom w:val="0"/>
              <w:divBdr>
                <w:top w:val="none" w:sz="0" w:space="0" w:color="auto"/>
                <w:left w:val="none" w:sz="0" w:space="0" w:color="auto"/>
                <w:bottom w:val="none" w:sz="0" w:space="0" w:color="auto"/>
                <w:right w:val="none" w:sz="0" w:space="0" w:color="auto"/>
              </w:divBdr>
            </w:div>
            <w:div w:id="1880432587">
              <w:marLeft w:val="0"/>
              <w:marRight w:val="0"/>
              <w:marTop w:val="0"/>
              <w:marBottom w:val="0"/>
              <w:divBdr>
                <w:top w:val="none" w:sz="0" w:space="0" w:color="auto"/>
                <w:left w:val="none" w:sz="0" w:space="0" w:color="auto"/>
                <w:bottom w:val="none" w:sz="0" w:space="0" w:color="auto"/>
                <w:right w:val="none" w:sz="0" w:space="0" w:color="auto"/>
              </w:divBdr>
            </w:div>
            <w:div w:id="1970547197">
              <w:marLeft w:val="0"/>
              <w:marRight w:val="0"/>
              <w:marTop w:val="0"/>
              <w:marBottom w:val="0"/>
              <w:divBdr>
                <w:top w:val="none" w:sz="0" w:space="0" w:color="auto"/>
                <w:left w:val="none" w:sz="0" w:space="0" w:color="auto"/>
                <w:bottom w:val="none" w:sz="0" w:space="0" w:color="auto"/>
                <w:right w:val="none" w:sz="0" w:space="0" w:color="auto"/>
              </w:divBdr>
            </w:div>
            <w:div w:id="1998604481">
              <w:marLeft w:val="0"/>
              <w:marRight w:val="0"/>
              <w:marTop w:val="0"/>
              <w:marBottom w:val="0"/>
              <w:divBdr>
                <w:top w:val="none" w:sz="0" w:space="0" w:color="auto"/>
                <w:left w:val="none" w:sz="0" w:space="0" w:color="auto"/>
                <w:bottom w:val="none" w:sz="0" w:space="0" w:color="auto"/>
                <w:right w:val="none" w:sz="0" w:space="0" w:color="auto"/>
              </w:divBdr>
            </w:div>
            <w:div w:id="2037272938">
              <w:marLeft w:val="0"/>
              <w:marRight w:val="0"/>
              <w:marTop w:val="0"/>
              <w:marBottom w:val="0"/>
              <w:divBdr>
                <w:top w:val="none" w:sz="0" w:space="0" w:color="auto"/>
                <w:left w:val="none" w:sz="0" w:space="0" w:color="auto"/>
                <w:bottom w:val="none" w:sz="0" w:space="0" w:color="auto"/>
                <w:right w:val="none" w:sz="0" w:space="0" w:color="auto"/>
              </w:divBdr>
            </w:div>
            <w:div w:id="2058697281">
              <w:marLeft w:val="0"/>
              <w:marRight w:val="0"/>
              <w:marTop w:val="0"/>
              <w:marBottom w:val="0"/>
              <w:divBdr>
                <w:top w:val="none" w:sz="0" w:space="0" w:color="auto"/>
                <w:left w:val="none" w:sz="0" w:space="0" w:color="auto"/>
                <w:bottom w:val="none" w:sz="0" w:space="0" w:color="auto"/>
                <w:right w:val="none" w:sz="0" w:space="0" w:color="auto"/>
              </w:divBdr>
            </w:div>
            <w:div w:id="2110156855">
              <w:marLeft w:val="0"/>
              <w:marRight w:val="0"/>
              <w:marTop w:val="0"/>
              <w:marBottom w:val="0"/>
              <w:divBdr>
                <w:top w:val="none" w:sz="0" w:space="0" w:color="auto"/>
                <w:left w:val="none" w:sz="0" w:space="0" w:color="auto"/>
                <w:bottom w:val="none" w:sz="0" w:space="0" w:color="auto"/>
                <w:right w:val="none" w:sz="0" w:space="0" w:color="auto"/>
              </w:divBdr>
            </w:div>
            <w:div w:id="21310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351">
      <w:bodyDiv w:val="1"/>
      <w:marLeft w:val="0"/>
      <w:marRight w:val="0"/>
      <w:marTop w:val="0"/>
      <w:marBottom w:val="0"/>
      <w:divBdr>
        <w:top w:val="none" w:sz="0" w:space="0" w:color="auto"/>
        <w:left w:val="none" w:sz="0" w:space="0" w:color="auto"/>
        <w:bottom w:val="none" w:sz="0" w:space="0" w:color="auto"/>
        <w:right w:val="none" w:sz="0" w:space="0" w:color="auto"/>
      </w:divBdr>
      <w:divsChild>
        <w:div w:id="1907647051">
          <w:marLeft w:val="0"/>
          <w:marRight w:val="0"/>
          <w:marTop w:val="0"/>
          <w:marBottom w:val="0"/>
          <w:divBdr>
            <w:top w:val="none" w:sz="0" w:space="0" w:color="auto"/>
            <w:left w:val="none" w:sz="0" w:space="0" w:color="auto"/>
            <w:bottom w:val="none" w:sz="0" w:space="0" w:color="auto"/>
            <w:right w:val="none" w:sz="0" w:space="0" w:color="auto"/>
          </w:divBdr>
          <w:divsChild>
            <w:div w:id="25840503">
              <w:marLeft w:val="0"/>
              <w:marRight w:val="0"/>
              <w:marTop w:val="0"/>
              <w:marBottom w:val="0"/>
              <w:divBdr>
                <w:top w:val="none" w:sz="0" w:space="0" w:color="auto"/>
                <w:left w:val="none" w:sz="0" w:space="0" w:color="auto"/>
                <w:bottom w:val="none" w:sz="0" w:space="0" w:color="auto"/>
                <w:right w:val="none" w:sz="0" w:space="0" w:color="auto"/>
              </w:divBdr>
            </w:div>
            <w:div w:id="30034029">
              <w:marLeft w:val="0"/>
              <w:marRight w:val="0"/>
              <w:marTop w:val="0"/>
              <w:marBottom w:val="0"/>
              <w:divBdr>
                <w:top w:val="none" w:sz="0" w:space="0" w:color="auto"/>
                <w:left w:val="none" w:sz="0" w:space="0" w:color="auto"/>
                <w:bottom w:val="none" w:sz="0" w:space="0" w:color="auto"/>
                <w:right w:val="none" w:sz="0" w:space="0" w:color="auto"/>
              </w:divBdr>
            </w:div>
            <w:div w:id="51974045">
              <w:marLeft w:val="0"/>
              <w:marRight w:val="0"/>
              <w:marTop w:val="0"/>
              <w:marBottom w:val="0"/>
              <w:divBdr>
                <w:top w:val="none" w:sz="0" w:space="0" w:color="auto"/>
                <w:left w:val="none" w:sz="0" w:space="0" w:color="auto"/>
                <w:bottom w:val="none" w:sz="0" w:space="0" w:color="auto"/>
                <w:right w:val="none" w:sz="0" w:space="0" w:color="auto"/>
              </w:divBdr>
            </w:div>
            <w:div w:id="104816431">
              <w:marLeft w:val="0"/>
              <w:marRight w:val="0"/>
              <w:marTop w:val="0"/>
              <w:marBottom w:val="0"/>
              <w:divBdr>
                <w:top w:val="none" w:sz="0" w:space="0" w:color="auto"/>
                <w:left w:val="none" w:sz="0" w:space="0" w:color="auto"/>
                <w:bottom w:val="none" w:sz="0" w:space="0" w:color="auto"/>
                <w:right w:val="none" w:sz="0" w:space="0" w:color="auto"/>
              </w:divBdr>
            </w:div>
            <w:div w:id="109057584">
              <w:marLeft w:val="0"/>
              <w:marRight w:val="0"/>
              <w:marTop w:val="0"/>
              <w:marBottom w:val="0"/>
              <w:divBdr>
                <w:top w:val="none" w:sz="0" w:space="0" w:color="auto"/>
                <w:left w:val="none" w:sz="0" w:space="0" w:color="auto"/>
                <w:bottom w:val="none" w:sz="0" w:space="0" w:color="auto"/>
                <w:right w:val="none" w:sz="0" w:space="0" w:color="auto"/>
              </w:divBdr>
            </w:div>
            <w:div w:id="125271622">
              <w:marLeft w:val="0"/>
              <w:marRight w:val="0"/>
              <w:marTop w:val="0"/>
              <w:marBottom w:val="0"/>
              <w:divBdr>
                <w:top w:val="none" w:sz="0" w:space="0" w:color="auto"/>
                <w:left w:val="none" w:sz="0" w:space="0" w:color="auto"/>
                <w:bottom w:val="none" w:sz="0" w:space="0" w:color="auto"/>
                <w:right w:val="none" w:sz="0" w:space="0" w:color="auto"/>
              </w:divBdr>
            </w:div>
            <w:div w:id="133378658">
              <w:marLeft w:val="0"/>
              <w:marRight w:val="0"/>
              <w:marTop w:val="0"/>
              <w:marBottom w:val="0"/>
              <w:divBdr>
                <w:top w:val="none" w:sz="0" w:space="0" w:color="auto"/>
                <w:left w:val="none" w:sz="0" w:space="0" w:color="auto"/>
                <w:bottom w:val="none" w:sz="0" w:space="0" w:color="auto"/>
                <w:right w:val="none" w:sz="0" w:space="0" w:color="auto"/>
              </w:divBdr>
            </w:div>
            <w:div w:id="140003687">
              <w:marLeft w:val="0"/>
              <w:marRight w:val="0"/>
              <w:marTop w:val="0"/>
              <w:marBottom w:val="0"/>
              <w:divBdr>
                <w:top w:val="none" w:sz="0" w:space="0" w:color="auto"/>
                <w:left w:val="none" w:sz="0" w:space="0" w:color="auto"/>
                <w:bottom w:val="none" w:sz="0" w:space="0" w:color="auto"/>
                <w:right w:val="none" w:sz="0" w:space="0" w:color="auto"/>
              </w:divBdr>
            </w:div>
            <w:div w:id="152065353">
              <w:marLeft w:val="0"/>
              <w:marRight w:val="0"/>
              <w:marTop w:val="0"/>
              <w:marBottom w:val="0"/>
              <w:divBdr>
                <w:top w:val="none" w:sz="0" w:space="0" w:color="auto"/>
                <w:left w:val="none" w:sz="0" w:space="0" w:color="auto"/>
                <w:bottom w:val="none" w:sz="0" w:space="0" w:color="auto"/>
                <w:right w:val="none" w:sz="0" w:space="0" w:color="auto"/>
              </w:divBdr>
            </w:div>
            <w:div w:id="162553607">
              <w:marLeft w:val="0"/>
              <w:marRight w:val="0"/>
              <w:marTop w:val="0"/>
              <w:marBottom w:val="0"/>
              <w:divBdr>
                <w:top w:val="none" w:sz="0" w:space="0" w:color="auto"/>
                <w:left w:val="none" w:sz="0" w:space="0" w:color="auto"/>
                <w:bottom w:val="none" w:sz="0" w:space="0" w:color="auto"/>
                <w:right w:val="none" w:sz="0" w:space="0" w:color="auto"/>
              </w:divBdr>
            </w:div>
            <w:div w:id="234899098">
              <w:marLeft w:val="0"/>
              <w:marRight w:val="0"/>
              <w:marTop w:val="0"/>
              <w:marBottom w:val="0"/>
              <w:divBdr>
                <w:top w:val="none" w:sz="0" w:space="0" w:color="auto"/>
                <w:left w:val="none" w:sz="0" w:space="0" w:color="auto"/>
                <w:bottom w:val="none" w:sz="0" w:space="0" w:color="auto"/>
                <w:right w:val="none" w:sz="0" w:space="0" w:color="auto"/>
              </w:divBdr>
            </w:div>
            <w:div w:id="241179941">
              <w:marLeft w:val="0"/>
              <w:marRight w:val="0"/>
              <w:marTop w:val="0"/>
              <w:marBottom w:val="0"/>
              <w:divBdr>
                <w:top w:val="none" w:sz="0" w:space="0" w:color="auto"/>
                <w:left w:val="none" w:sz="0" w:space="0" w:color="auto"/>
                <w:bottom w:val="none" w:sz="0" w:space="0" w:color="auto"/>
                <w:right w:val="none" w:sz="0" w:space="0" w:color="auto"/>
              </w:divBdr>
            </w:div>
            <w:div w:id="243534143">
              <w:marLeft w:val="0"/>
              <w:marRight w:val="0"/>
              <w:marTop w:val="0"/>
              <w:marBottom w:val="0"/>
              <w:divBdr>
                <w:top w:val="none" w:sz="0" w:space="0" w:color="auto"/>
                <w:left w:val="none" w:sz="0" w:space="0" w:color="auto"/>
                <w:bottom w:val="none" w:sz="0" w:space="0" w:color="auto"/>
                <w:right w:val="none" w:sz="0" w:space="0" w:color="auto"/>
              </w:divBdr>
            </w:div>
            <w:div w:id="249435477">
              <w:marLeft w:val="0"/>
              <w:marRight w:val="0"/>
              <w:marTop w:val="0"/>
              <w:marBottom w:val="0"/>
              <w:divBdr>
                <w:top w:val="none" w:sz="0" w:space="0" w:color="auto"/>
                <w:left w:val="none" w:sz="0" w:space="0" w:color="auto"/>
                <w:bottom w:val="none" w:sz="0" w:space="0" w:color="auto"/>
                <w:right w:val="none" w:sz="0" w:space="0" w:color="auto"/>
              </w:divBdr>
            </w:div>
            <w:div w:id="263728309">
              <w:marLeft w:val="0"/>
              <w:marRight w:val="0"/>
              <w:marTop w:val="0"/>
              <w:marBottom w:val="0"/>
              <w:divBdr>
                <w:top w:val="none" w:sz="0" w:space="0" w:color="auto"/>
                <w:left w:val="none" w:sz="0" w:space="0" w:color="auto"/>
                <w:bottom w:val="none" w:sz="0" w:space="0" w:color="auto"/>
                <w:right w:val="none" w:sz="0" w:space="0" w:color="auto"/>
              </w:divBdr>
            </w:div>
            <w:div w:id="274757623">
              <w:marLeft w:val="0"/>
              <w:marRight w:val="0"/>
              <w:marTop w:val="0"/>
              <w:marBottom w:val="0"/>
              <w:divBdr>
                <w:top w:val="none" w:sz="0" w:space="0" w:color="auto"/>
                <w:left w:val="none" w:sz="0" w:space="0" w:color="auto"/>
                <w:bottom w:val="none" w:sz="0" w:space="0" w:color="auto"/>
                <w:right w:val="none" w:sz="0" w:space="0" w:color="auto"/>
              </w:divBdr>
            </w:div>
            <w:div w:id="298875913">
              <w:marLeft w:val="0"/>
              <w:marRight w:val="0"/>
              <w:marTop w:val="0"/>
              <w:marBottom w:val="0"/>
              <w:divBdr>
                <w:top w:val="none" w:sz="0" w:space="0" w:color="auto"/>
                <w:left w:val="none" w:sz="0" w:space="0" w:color="auto"/>
                <w:bottom w:val="none" w:sz="0" w:space="0" w:color="auto"/>
                <w:right w:val="none" w:sz="0" w:space="0" w:color="auto"/>
              </w:divBdr>
            </w:div>
            <w:div w:id="317075115">
              <w:marLeft w:val="0"/>
              <w:marRight w:val="0"/>
              <w:marTop w:val="0"/>
              <w:marBottom w:val="0"/>
              <w:divBdr>
                <w:top w:val="none" w:sz="0" w:space="0" w:color="auto"/>
                <w:left w:val="none" w:sz="0" w:space="0" w:color="auto"/>
                <w:bottom w:val="none" w:sz="0" w:space="0" w:color="auto"/>
                <w:right w:val="none" w:sz="0" w:space="0" w:color="auto"/>
              </w:divBdr>
            </w:div>
            <w:div w:id="377167671">
              <w:marLeft w:val="0"/>
              <w:marRight w:val="0"/>
              <w:marTop w:val="0"/>
              <w:marBottom w:val="0"/>
              <w:divBdr>
                <w:top w:val="none" w:sz="0" w:space="0" w:color="auto"/>
                <w:left w:val="none" w:sz="0" w:space="0" w:color="auto"/>
                <w:bottom w:val="none" w:sz="0" w:space="0" w:color="auto"/>
                <w:right w:val="none" w:sz="0" w:space="0" w:color="auto"/>
              </w:divBdr>
            </w:div>
            <w:div w:id="393352639">
              <w:marLeft w:val="0"/>
              <w:marRight w:val="0"/>
              <w:marTop w:val="0"/>
              <w:marBottom w:val="0"/>
              <w:divBdr>
                <w:top w:val="none" w:sz="0" w:space="0" w:color="auto"/>
                <w:left w:val="none" w:sz="0" w:space="0" w:color="auto"/>
                <w:bottom w:val="none" w:sz="0" w:space="0" w:color="auto"/>
                <w:right w:val="none" w:sz="0" w:space="0" w:color="auto"/>
              </w:divBdr>
            </w:div>
            <w:div w:id="408237475">
              <w:marLeft w:val="0"/>
              <w:marRight w:val="0"/>
              <w:marTop w:val="0"/>
              <w:marBottom w:val="0"/>
              <w:divBdr>
                <w:top w:val="none" w:sz="0" w:space="0" w:color="auto"/>
                <w:left w:val="none" w:sz="0" w:space="0" w:color="auto"/>
                <w:bottom w:val="none" w:sz="0" w:space="0" w:color="auto"/>
                <w:right w:val="none" w:sz="0" w:space="0" w:color="auto"/>
              </w:divBdr>
            </w:div>
            <w:div w:id="412122487">
              <w:marLeft w:val="0"/>
              <w:marRight w:val="0"/>
              <w:marTop w:val="0"/>
              <w:marBottom w:val="0"/>
              <w:divBdr>
                <w:top w:val="none" w:sz="0" w:space="0" w:color="auto"/>
                <w:left w:val="none" w:sz="0" w:space="0" w:color="auto"/>
                <w:bottom w:val="none" w:sz="0" w:space="0" w:color="auto"/>
                <w:right w:val="none" w:sz="0" w:space="0" w:color="auto"/>
              </w:divBdr>
            </w:div>
            <w:div w:id="442313139">
              <w:marLeft w:val="0"/>
              <w:marRight w:val="0"/>
              <w:marTop w:val="0"/>
              <w:marBottom w:val="0"/>
              <w:divBdr>
                <w:top w:val="none" w:sz="0" w:space="0" w:color="auto"/>
                <w:left w:val="none" w:sz="0" w:space="0" w:color="auto"/>
                <w:bottom w:val="none" w:sz="0" w:space="0" w:color="auto"/>
                <w:right w:val="none" w:sz="0" w:space="0" w:color="auto"/>
              </w:divBdr>
            </w:div>
            <w:div w:id="449786098">
              <w:marLeft w:val="0"/>
              <w:marRight w:val="0"/>
              <w:marTop w:val="0"/>
              <w:marBottom w:val="0"/>
              <w:divBdr>
                <w:top w:val="none" w:sz="0" w:space="0" w:color="auto"/>
                <w:left w:val="none" w:sz="0" w:space="0" w:color="auto"/>
                <w:bottom w:val="none" w:sz="0" w:space="0" w:color="auto"/>
                <w:right w:val="none" w:sz="0" w:space="0" w:color="auto"/>
              </w:divBdr>
            </w:div>
            <w:div w:id="488711477">
              <w:marLeft w:val="0"/>
              <w:marRight w:val="0"/>
              <w:marTop w:val="0"/>
              <w:marBottom w:val="0"/>
              <w:divBdr>
                <w:top w:val="none" w:sz="0" w:space="0" w:color="auto"/>
                <w:left w:val="none" w:sz="0" w:space="0" w:color="auto"/>
                <w:bottom w:val="none" w:sz="0" w:space="0" w:color="auto"/>
                <w:right w:val="none" w:sz="0" w:space="0" w:color="auto"/>
              </w:divBdr>
            </w:div>
            <w:div w:id="506139872">
              <w:marLeft w:val="0"/>
              <w:marRight w:val="0"/>
              <w:marTop w:val="0"/>
              <w:marBottom w:val="0"/>
              <w:divBdr>
                <w:top w:val="none" w:sz="0" w:space="0" w:color="auto"/>
                <w:left w:val="none" w:sz="0" w:space="0" w:color="auto"/>
                <w:bottom w:val="none" w:sz="0" w:space="0" w:color="auto"/>
                <w:right w:val="none" w:sz="0" w:space="0" w:color="auto"/>
              </w:divBdr>
            </w:div>
            <w:div w:id="526451403">
              <w:marLeft w:val="0"/>
              <w:marRight w:val="0"/>
              <w:marTop w:val="0"/>
              <w:marBottom w:val="0"/>
              <w:divBdr>
                <w:top w:val="none" w:sz="0" w:space="0" w:color="auto"/>
                <w:left w:val="none" w:sz="0" w:space="0" w:color="auto"/>
                <w:bottom w:val="none" w:sz="0" w:space="0" w:color="auto"/>
                <w:right w:val="none" w:sz="0" w:space="0" w:color="auto"/>
              </w:divBdr>
            </w:div>
            <w:div w:id="526600577">
              <w:marLeft w:val="0"/>
              <w:marRight w:val="0"/>
              <w:marTop w:val="0"/>
              <w:marBottom w:val="0"/>
              <w:divBdr>
                <w:top w:val="none" w:sz="0" w:space="0" w:color="auto"/>
                <w:left w:val="none" w:sz="0" w:space="0" w:color="auto"/>
                <w:bottom w:val="none" w:sz="0" w:space="0" w:color="auto"/>
                <w:right w:val="none" w:sz="0" w:space="0" w:color="auto"/>
              </w:divBdr>
            </w:div>
            <w:div w:id="527565440">
              <w:marLeft w:val="0"/>
              <w:marRight w:val="0"/>
              <w:marTop w:val="0"/>
              <w:marBottom w:val="0"/>
              <w:divBdr>
                <w:top w:val="none" w:sz="0" w:space="0" w:color="auto"/>
                <w:left w:val="none" w:sz="0" w:space="0" w:color="auto"/>
                <w:bottom w:val="none" w:sz="0" w:space="0" w:color="auto"/>
                <w:right w:val="none" w:sz="0" w:space="0" w:color="auto"/>
              </w:divBdr>
            </w:div>
            <w:div w:id="530727118">
              <w:marLeft w:val="0"/>
              <w:marRight w:val="0"/>
              <w:marTop w:val="0"/>
              <w:marBottom w:val="0"/>
              <w:divBdr>
                <w:top w:val="none" w:sz="0" w:space="0" w:color="auto"/>
                <w:left w:val="none" w:sz="0" w:space="0" w:color="auto"/>
                <w:bottom w:val="none" w:sz="0" w:space="0" w:color="auto"/>
                <w:right w:val="none" w:sz="0" w:space="0" w:color="auto"/>
              </w:divBdr>
            </w:div>
            <w:div w:id="532697671">
              <w:marLeft w:val="0"/>
              <w:marRight w:val="0"/>
              <w:marTop w:val="0"/>
              <w:marBottom w:val="0"/>
              <w:divBdr>
                <w:top w:val="none" w:sz="0" w:space="0" w:color="auto"/>
                <w:left w:val="none" w:sz="0" w:space="0" w:color="auto"/>
                <w:bottom w:val="none" w:sz="0" w:space="0" w:color="auto"/>
                <w:right w:val="none" w:sz="0" w:space="0" w:color="auto"/>
              </w:divBdr>
            </w:div>
            <w:div w:id="541290238">
              <w:marLeft w:val="0"/>
              <w:marRight w:val="0"/>
              <w:marTop w:val="0"/>
              <w:marBottom w:val="0"/>
              <w:divBdr>
                <w:top w:val="none" w:sz="0" w:space="0" w:color="auto"/>
                <w:left w:val="none" w:sz="0" w:space="0" w:color="auto"/>
                <w:bottom w:val="none" w:sz="0" w:space="0" w:color="auto"/>
                <w:right w:val="none" w:sz="0" w:space="0" w:color="auto"/>
              </w:divBdr>
            </w:div>
            <w:div w:id="598099677">
              <w:marLeft w:val="0"/>
              <w:marRight w:val="0"/>
              <w:marTop w:val="0"/>
              <w:marBottom w:val="0"/>
              <w:divBdr>
                <w:top w:val="none" w:sz="0" w:space="0" w:color="auto"/>
                <w:left w:val="none" w:sz="0" w:space="0" w:color="auto"/>
                <w:bottom w:val="none" w:sz="0" w:space="0" w:color="auto"/>
                <w:right w:val="none" w:sz="0" w:space="0" w:color="auto"/>
              </w:divBdr>
            </w:div>
            <w:div w:id="659232654">
              <w:marLeft w:val="0"/>
              <w:marRight w:val="0"/>
              <w:marTop w:val="0"/>
              <w:marBottom w:val="0"/>
              <w:divBdr>
                <w:top w:val="none" w:sz="0" w:space="0" w:color="auto"/>
                <w:left w:val="none" w:sz="0" w:space="0" w:color="auto"/>
                <w:bottom w:val="none" w:sz="0" w:space="0" w:color="auto"/>
                <w:right w:val="none" w:sz="0" w:space="0" w:color="auto"/>
              </w:divBdr>
            </w:div>
            <w:div w:id="680739227">
              <w:marLeft w:val="0"/>
              <w:marRight w:val="0"/>
              <w:marTop w:val="0"/>
              <w:marBottom w:val="0"/>
              <w:divBdr>
                <w:top w:val="none" w:sz="0" w:space="0" w:color="auto"/>
                <w:left w:val="none" w:sz="0" w:space="0" w:color="auto"/>
                <w:bottom w:val="none" w:sz="0" w:space="0" w:color="auto"/>
                <w:right w:val="none" w:sz="0" w:space="0" w:color="auto"/>
              </w:divBdr>
            </w:div>
            <w:div w:id="697580955">
              <w:marLeft w:val="0"/>
              <w:marRight w:val="0"/>
              <w:marTop w:val="0"/>
              <w:marBottom w:val="0"/>
              <w:divBdr>
                <w:top w:val="none" w:sz="0" w:space="0" w:color="auto"/>
                <w:left w:val="none" w:sz="0" w:space="0" w:color="auto"/>
                <w:bottom w:val="none" w:sz="0" w:space="0" w:color="auto"/>
                <w:right w:val="none" w:sz="0" w:space="0" w:color="auto"/>
              </w:divBdr>
            </w:div>
            <w:div w:id="710500800">
              <w:marLeft w:val="0"/>
              <w:marRight w:val="0"/>
              <w:marTop w:val="0"/>
              <w:marBottom w:val="0"/>
              <w:divBdr>
                <w:top w:val="none" w:sz="0" w:space="0" w:color="auto"/>
                <w:left w:val="none" w:sz="0" w:space="0" w:color="auto"/>
                <w:bottom w:val="none" w:sz="0" w:space="0" w:color="auto"/>
                <w:right w:val="none" w:sz="0" w:space="0" w:color="auto"/>
              </w:divBdr>
            </w:div>
            <w:div w:id="719745726">
              <w:marLeft w:val="0"/>
              <w:marRight w:val="0"/>
              <w:marTop w:val="0"/>
              <w:marBottom w:val="0"/>
              <w:divBdr>
                <w:top w:val="none" w:sz="0" w:space="0" w:color="auto"/>
                <w:left w:val="none" w:sz="0" w:space="0" w:color="auto"/>
                <w:bottom w:val="none" w:sz="0" w:space="0" w:color="auto"/>
                <w:right w:val="none" w:sz="0" w:space="0" w:color="auto"/>
              </w:divBdr>
            </w:div>
            <w:div w:id="723021328">
              <w:marLeft w:val="0"/>
              <w:marRight w:val="0"/>
              <w:marTop w:val="0"/>
              <w:marBottom w:val="0"/>
              <w:divBdr>
                <w:top w:val="none" w:sz="0" w:space="0" w:color="auto"/>
                <w:left w:val="none" w:sz="0" w:space="0" w:color="auto"/>
                <w:bottom w:val="none" w:sz="0" w:space="0" w:color="auto"/>
                <w:right w:val="none" w:sz="0" w:space="0" w:color="auto"/>
              </w:divBdr>
            </w:div>
            <w:div w:id="723719445">
              <w:marLeft w:val="0"/>
              <w:marRight w:val="0"/>
              <w:marTop w:val="0"/>
              <w:marBottom w:val="0"/>
              <w:divBdr>
                <w:top w:val="none" w:sz="0" w:space="0" w:color="auto"/>
                <w:left w:val="none" w:sz="0" w:space="0" w:color="auto"/>
                <w:bottom w:val="none" w:sz="0" w:space="0" w:color="auto"/>
                <w:right w:val="none" w:sz="0" w:space="0" w:color="auto"/>
              </w:divBdr>
            </w:div>
            <w:div w:id="732389842">
              <w:marLeft w:val="0"/>
              <w:marRight w:val="0"/>
              <w:marTop w:val="0"/>
              <w:marBottom w:val="0"/>
              <w:divBdr>
                <w:top w:val="none" w:sz="0" w:space="0" w:color="auto"/>
                <w:left w:val="none" w:sz="0" w:space="0" w:color="auto"/>
                <w:bottom w:val="none" w:sz="0" w:space="0" w:color="auto"/>
                <w:right w:val="none" w:sz="0" w:space="0" w:color="auto"/>
              </w:divBdr>
            </w:div>
            <w:div w:id="738989087">
              <w:marLeft w:val="0"/>
              <w:marRight w:val="0"/>
              <w:marTop w:val="0"/>
              <w:marBottom w:val="0"/>
              <w:divBdr>
                <w:top w:val="none" w:sz="0" w:space="0" w:color="auto"/>
                <w:left w:val="none" w:sz="0" w:space="0" w:color="auto"/>
                <w:bottom w:val="none" w:sz="0" w:space="0" w:color="auto"/>
                <w:right w:val="none" w:sz="0" w:space="0" w:color="auto"/>
              </w:divBdr>
            </w:div>
            <w:div w:id="753356666">
              <w:marLeft w:val="0"/>
              <w:marRight w:val="0"/>
              <w:marTop w:val="0"/>
              <w:marBottom w:val="0"/>
              <w:divBdr>
                <w:top w:val="none" w:sz="0" w:space="0" w:color="auto"/>
                <w:left w:val="none" w:sz="0" w:space="0" w:color="auto"/>
                <w:bottom w:val="none" w:sz="0" w:space="0" w:color="auto"/>
                <w:right w:val="none" w:sz="0" w:space="0" w:color="auto"/>
              </w:divBdr>
            </w:div>
            <w:div w:id="759105763">
              <w:marLeft w:val="0"/>
              <w:marRight w:val="0"/>
              <w:marTop w:val="0"/>
              <w:marBottom w:val="0"/>
              <w:divBdr>
                <w:top w:val="none" w:sz="0" w:space="0" w:color="auto"/>
                <w:left w:val="none" w:sz="0" w:space="0" w:color="auto"/>
                <w:bottom w:val="none" w:sz="0" w:space="0" w:color="auto"/>
                <w:right w:val="none" w:sz="0" w:space="0" w:color="auto"/>
              </w:divBdr>
            </w:div>
            <w:div w:id="770784786">
              <w:marLeft w:val="0"/>
              <w:marRight w:val="0"/>
              <w:marTop w:val="0"/>
              <w:marBottom w:val="0"/>
              <w:divBdr>
                <w:top w:val="none" w:sz="0" w:space="0" w:color="auto"/>
                <w:left w:val="none" w:sz="0" w:space="0" w:color="auto"/>
                <w:bottom w:val="none" w:sz="0" w:space="0" w:color="auto"/>
                <w:right w:val="none" w:sz="0" w:space="0" w:color="auto"/>
              </w:divBdr>
            </w:div>
            <w:div w:id="771510640">
              <w:marLeft w:val="0"/>
              <w:marRight w:val="0"/>
              <w:marTop w:val="0"/>
              <w:marBottom w:val="0"/>
              <w:divBdr>
                <w:top w:val="none" w:sz="0" w:space="0" w:color="auto"/>
                <w:left w:val="none" w:sz="0" w:space="0" w:color="auto"/>
                <w:bottom w:val="none" w:sz="0" w:space="0" w:color="auto"/>
                <w:right w:val="none" w:sz="0" w:space="0" w:color="auto"/>
              </w:divBdr>
            </w:div>
            <w:div w:id="774134156">
              <w:marLeft w:val="0"/>
              <w:marRight w:val="0"/>
              <w:marTop w:val="0"/>
              <w:marBottom w:val="0"/>
              <w:divBdr>
                <w:top w:val="none" w:sz="0" w:space="0" w:color="auto"/>
                <w:left w:val="none" w:sz="0" w:space="0" w:color="auto"/>
                <w:bottom w:val="none" w:sz="0" w:space="0" w:color="auto"/>
                <w:right w:val="none" w:sz="0" w:space="0" w:color="auto"/>
              </w:divBdr>
            </w:div>
            <w:div w:id="793403920">
              <w:marLeft w:val="0"/>
              <w:marRight w:val="0"/>
              <w:marTop w:val="0"/>
              <w:marBottom w:val="0"/>
              <w:divBdr>
                <w:top w:val="none" w:sz="0" w:space="0" w:color="auto"/>
                <w:left w:val="none" w:sz="0" w:space="0" w:color="auto"/>
                <w:bottom w:val="none" w:sz="0" w:space="0" w:color="auto"/>
                <w:right w:val="none" w:sz="0" w:space="0" w:color="auto"/>
              </w:divBdr>
            </w:div>
            <w:div w:id="849222301">
              <w:marLeft w:val="0"/>
              <w:marRight w:val="0"/>
              <w:marTop w:val="0"/>
              <w:marBottom w:val="0"/>
              <w:divBdr>
                <w:top w:val="none" w:sz="0" w:space="0" w:color="auto"/>
                <w:left w:val="none" w:sz="0" w:space="0" w:color="auto"/>
                <w:bottom w:val="none" w:sz="0" w:space="0" w:color="auto"/>
                <w:right w:val="none" w:sz="0" w:space="0" w:color="auto"/>
              </w:divBdr>
            </w:div>
            <w:div w:id="879245425">
              <w:marLeft w:val="0"/>
              <w:marRight w:val="0"/>
              <w:marTop w:val="0"/>
              <w:marBottom w:val="0"/>
              <w:divBdr>
                <w:top w:val="none" w:sz="0" w:space="0" w:color="auto"/>
                <w:left w:val="none" w:sz="0" w:space="0" w:color="auto"/>
                <w:bottom w:val="none" w:sz="0" w:space="0" w:color="auto"/>
                <w:right w:val="none" w:sz="0" w:space="0" w:color="auto"/>
              </w:divBdr>
            </w:div>
            <w:div w:id="893931790">
              <w:marLeft w:val="0"/>
              <w:marRight w:val="0"/>
              <w:marTop w:val="0"/>
              <w:marBottom w:val="0"/>
              <w:divBdr>
                <w:top w:val="none" w:sz="0" w:space="0" w:color="auto"/>
                <w:left w:val="none" w:sz="0" w:space="0" w:color="auto"/>
                <w:bottom w:val="none" w:sz="0" w:space="0" w:color="auto"/>
                <w:right w:val="none" w:sz="0" w:space="0" w:color="auto"/>
              </w:divBdr>
            </w:div>
            <w:div w:id="904267200">
              <w:marLeft w:val="0"/>
              <w:marRight w:val="0"/>
              <w:marTop w:val="0"/>
              <w:marBottom w:val="0"/>
              <w:divBdr>
                <w:top w:val="none" w:sz="0" w:space="0" w:color="auto"/>
                <w:left w:val="none" w:sz="0" w:space="0" w:color="auto"/>
                <w:bottom w:val="none" w:sz="0" w:space="0" w:color="auto"/>
                <w:right w:val="none" w:sz="0" w:space="0" w:color="auto"/>
              </w:divBdr>
            </w:div>
            <w:div w:id="912155616">
              <w:marLeft w:val="0"/>
              <w:marRight w:val="0"/>
              <w:marTop w:val="0"/>
              <w:marBottom w:val="0"/>
              <w:divBdr>
                <w:top w:val="none" w:sz="0" w:space="0" w:color="auto"/>
                <w:left w:val="none" w:sz="0" w:space="0" w:color="auto"/>
                <w:bottom w:val="none" w:sz="0" w:space="0" w:color="auto"/>
                <w:right w:val="none" w:sz="0" w:space="0" w:color="auto"/>
              </w:divBdr>
            </w:div>
            <w:div w:id="938105556">
              <w:marLeft w:val="0"/>
              <w:marRight w:val="0"/>
              <w:marTop w:val="0"/>
              <w:marBottom w:val="0"/>
              <w:divBdr>
                <w:top w:val="none" w:sz="0" w:space="0" w:color="auto"/>
                <w:left w:val="none" w:sz="0" w:space="0" w:color="auto"/>
                <w:bottom w:val="none" w:sz="0" w:space="0" w:color="auto"/>
                <w:right w:val="none" w:sz="0" w:space="0" w:color="auto"/>
              </w:divBdr>
            </w:div>
            <w:div w:id="939996515">
              <w:marLeft w:val="0"/>
              <w:marRight w:val="0"/>
              <w:marTop w:val="0"/>
              <w:marBottom w:val="0"/>
              <w:divBdr>
                <w:top w:val="none" w:sz="0" w:space="0" w:color="auto"/>
                <w:left w:val="none" w:sz="0" w:space="0" w:color="auto"/>
                <w:bottom w:val="none" w:sz="0" w:space="0" w:color="auto"/>
                <w:right w:val="none" w:sz="0" w:space="0" w:color="auto"/>
              </w:divBdr>
            </w:div>
            <w:div w:id="946501270">
              <w:marLeft w:val="0"/>
              <w:marRight w:val="0"/>
              <w:marTop w:val="0"/>
              <w:marBottom w:val="0"/>
              <w:divBdr>
                <w:top w:val="none" w:sz="0" w:space="0" w:color="auto"/>
                <w:left w:val="none" w:sz="0" w:space="0" w:color="auto"/>
                <w:bottom w:val="none" w:sz="0" w:space="0" w:color="auto"/>
                <w:right w:val="none" w:sz="0" w:space="0" w:color="auto"/>
              </w:divBdr>
            </w:div>
            <w:div w:id="972176724">
              <w:marLeft w:val="0"/>
              <w:marRight w:val="0"/>
              <w:marTop w:val="0"/>
              <w:marBottom w:val="0"/>
              <w:divBdr>
                <w:top w:val="none" w:sz="0" w:space="0" w:color="auto"/>
                <w:left w:val="none" w:sz="0" w:space="0" w:color="auto"/>
                <w:bottom w:val="none" w:sz="0" w:space="0" w:color="auto"/>
                <w:right w:val="none" w:sz="0" w:space="0" w:color="auto"/>
              </w:divBdr>
            </w:div>
            <w:div w:id="972253267">
              <w:marLeft w:val="0"/>
              <w:marRight w:val="0"/>
              <w:marTop w:val="0"/>
              <w:marBottom w:val="0"/>
              <w:divBdr>
                <w:top w:val="none" w:sz="0" w:space="0" w:color="auto"/>
                <w:left w:val="none" w:sz="0" w:space="0" w:color="auto"/>
                <w:bottom w:val="none" w:sz="0" w:space="0" w:color="auto"/>
                <w:right w:val="none" w:sz="0" w:space="0" w:color="auto"/>
              </w:divBdr>
            </w:div>
            <w:div w:id="983847929">
              <w:marLeft w:val="0"/>
              <w:marRight w:val="0"/>
              <w:marTop w:val="0"/>
              <w:marBottom w:val="0"/>
              <w:divBdr>
                <w:top w:val="none" w:sz="0" w:space="0" w:color="auto"/>
                <w:left w:val="none" w:sz="0" w:space="0" w:color="auto"/>
                <w:bottom w:val="none" w:sz="0" w:space="0" w:color="auto"/>
                <w:right w:val="none" w:sz="0" w:space="0" w:color="auto"/>
              </w:divBdr>
            </w:div>
            <w:div w:id="1001349030">
              <w:marLeft w:val="0"/>
              <w:marRight w:val="0"/>
              <w:marTop w:val="0"/>
              <w:marBottom w:val="0"/>
              <w:divBdr>
                <w:top w:val="none" w:sz="0" w:space="0" w:color="auto"/>
                <w:left w:val="none" w:sz="0" w:space="0" w:color="auto"/>
                <w:bottom w:val="none" w:sz="0" w:space="0" w:color="auto"/>
                <w:right w:val="none" w:sz="0" w:space="0" w:color="auto"/>
              </w:divBdr>
            </w:div>
            <w:div w:id="1002195151">
              <w:marLeft w:val="0"/>
              <w:marRight w:val="0"/>
              <w:marTop w:val="0"/>
              <w:marBottom w:val="0"/>
              <w:divBdr>
                <w:top w:val="none" w:sz="0" w:space="0" w:color="auto"/>
                <w:left w:val="none" w:sz="0" w:space="0" w:color="auto"/>
                <w:bottom w:val="none" w:sz="0" w:space="0" w:color="auto"/>
                <w:right w:val="none" w:sz="0" w:space="0" w:color="auto"/>
              </w:divBdr>
            </w:div>
            <w:div w:id="1005595516">
              <w:marLeft w:val="0"/>
              <w:marRight w:val="0"/>
              <w:marTop w:val="0"/>
              <w:marBottom w:val="0"/>
              <w:divBdr>
                <w:top w:val="none" w:sz="0" w:space="0" w:color="auto"/>
                <w:left w:val="none" w:sz="0" w:space="0" w:color="auto"/>
                <w:bottom w:val="none" w:sz="0" w:space="0" w:color="auto"/>
                <w:right w:val="none" w:sz="0" w:space="0" w:color="auto"/>
              </w:divBdr>
            </w:div>
            <w:div w:id="1019551457">
              <w:marLeft w:val="0"/>
              <w:marRight w:val="0"/>
              <w:marTop w:val="0"/>
              <w:marBottom w:val="0"/>
              <w:divBdr>
                <w:top w:val="none" w:sz="0" w:space="0" w:color="auto"/>
                <w:left w:val="none" w:sz="0" w:space="0" w:color="auto"/>
                <w:bottom w:val="none" w:sz="0" w:space="0" w:color="auto"/>
                <w:right w:val="none" w:sz="0" w:space="0" w:color="auto"/>
              </w:divBdr>
            </w:div>
            <w:div w:id="1019820259">
              <w:marLeft w:val="0"/>
              <w:marRight w:val="0"/>
              <w:marTop w:val="0"/>
              <w:marBottom w:val="0"/>
              <w:divBdr>
                <w:top w:val="none" w:sz="0" w:space="0" w:color="auto"/>
                <w:left w:val="none" w:sz="0" w:space="0" w:color="auto"/>
                <w:bottom w:val="none" w:sz="0" w:space="0" w:color="auto"/>
                <w:right w:val="none" w:sz="0" w:space="0" w:color="auto"/>
              </w:divBdr>
            </w:div>
            <w:div w:id="1022971053">
              <w:marLeft w:val="0"/>
              <w:marRight w:val="0"/>
              <w:marTop w:val="0"/>
              <w:marBottom w:val="0"/>
              <w:divBdr>
                <w:top w:val="none" w:sz="0" w:space="0" w:color="auto"/>
                <w:left w:val="none" w:sz="0" w:space="0" w:color="auto"/>
                <w:bottom w:val="none" w:sz="0" w:space="0" w:color="auto"/>
                <w:right w:val="none" w:sz="0" w:space="0" w:color="auto"/>
              </w:divBdr>
            </w:div>
            <w:div w:id="1043137722">
              <w:marLeft w:val="0"/>
              <w:marRight w:val="0"/>
              <w:marTop w:val="0"/>
              <w:marBottom w:val="0"/>
              <w:divBdr>
                <w:top w:val="none" w:sz="0" w:space="0" w:color="auto"/>
                <w:left w:val="none" w:sz="0" w:space="0" w:color="auto"/>
                <w:bottom w:val="none" w:sz="0" w:space="0" w:color="auto"/>
                <w:right w:val="none" w:sz="0" w:space="0" w:color="auto"/>
              </w:divBdr>
            </w:div>
            <w:div w:id="1067455271">
              <w:marLeft w:val="0"/>
              <w:marRight w:val="0"/>
              <w:marTop w:val="0"/>
              <w:marBottom w:val="0"/>
              <w:divBdr>
                <w:top w:val="none" w:sz="0" w:space="0" w:color="auto"/>
                <w:left w:val="none" w:sz="0" w:space="0" w:color="auto"/>
                <w:bottom w:val="none" w:sz="0" w:space="0" w:color="auto"/>
                <w:right w:val="none" w:sz="0" w:space="0" w:color="auto"/>
              </w:divBdr>
            </w:div>
            <w:div w:id="1092429147">
              <w:marLeft w:val="0"/>
              <w:marRight w:val="0"/>
              <w:marTop w:val="0"/>
              <w:marBottom w:val="0"/>
              <w:divBdr>
                <w:top w:val="none" w:sz="0" w:space="0" w:color="auto"/>
                <w:left w:val="none" w:sz="0" w:space="0" w:color="auto"/>
                <w:bottom w:val="none" w:sz="0" w:space="0" w:color="auto"/>
                <w:right w:val="none" w:sz="0" w:space="0" w:color="auto"/>
              </w:divBdr>
            </w:div>
            <w:div w:id="1147163335">
              <w:marLeft w:val="0"/>
              <w:marRight w:val="0"/>
              <w:marTop w:val="0"/>
              <w:marBottom w:val="0"/>
              <w:divBdr>
                <w:top w:val="none" w:sz="0" w:space="0" w:color="auto"/>
                <w:left w:val="none" w:sz="0" w:space="0" w:color="auto"/>
                <w:bottom w:val="none" w:sz="0" w:space="0" w:color="auto"/>
                <w:right w:val="none" w:sz="0" w:space="0" w:color="auto"/>
              </w:divBdr>
            </w:div>
            <w:div w:id="1155028215">
              <w:marLeft w:val="0"/>
              <w:marRight w:val="0"/>
              <w:marTop w:val="0"/>
              <w:marBottom w:val="0"/>
              <w:divBdr>
                <w:top w:val="none" w:sz="0" w:space="0" w:color="auto"/>
                <w:left w:val="none" w:sz="0" w:space="0" w:color="auto"/>
                <w:bottom w:val="none" w:sz="0" w:space="0" w:color="auto"/>
                <w:right w:val="none" w:sz="0" w:space="0" w:color="auto"/>
              </w:divBdr>
            </w:div>
            <w:div w:id="1174493914">
              <w:marLeft w:val="0"/>
              <w:marRight w:val="0"/>
              <w:marTop w:val="0"/>
              <w:marBottom w:val="0"/>
              <w:divBdr>
                <w:top w:val="none" w:sz="0" w:space="0" w:color="auto"/>
                <w:left w:val="none" w:sz="0" w:space="0" w:color="auto"/>
                <w:bottom w:val="none" w:sz="0" w:space="0" w:color="auto"/>
                <w:right w:val="none" w:sz="0" w:space="0" w:color="auto"/>
              </w:divBdr>
            </w:div>
            <w:div w:id="1177616692">
              <w:marLeft w:val="0"/>
              <w:marRight w:val="0"/>
              <w:marTop w:val="0"/>
              <w:marBottom w:val="0"/>
              <w:divBdr>
                <w:top w:val="none" w:sz="0" w:space="0" w:color="auto"/>
                <w:left w:val="none" w:sz="0" w:space="0" w:color="auto"/>
                <w:bottom w:val="none" w:sz="0" w:space="0" w:color="auto"/>
                <w:right w:val="none" w:sz="0" w:space="0" w:color="auto"/>
              </w:divBdr>
            </w:div>
            <w:div w:id="1187523959">
              <w:marLeft w:val="0"/>
              <w:marRight w:val="0"/>
              <w:marTop w:val="0"/>
              <w:marBottom w:val="0"/>
              <w:divBdr>
                <w:top w:val="none" w:sz="0" w:space="0" w:color="auto"/>
                <w:left w:val="none" w:sz="0" w:space="0" w:color="auto"/>
                <w:bottom w:val="none" w:sz="0" w:space="0" w:color="auto"/>
                <w:right w:val="none" w:sz="0" w:space="0" w:color="auto"/>
              </w:divBdr>
            </w:div>
            <w:div w:id="1202521397">
              <w:marLeft w:val="0"/>
              <w:marRight w:val="0"/>
              <w:marTop w:val="0"/>
              <w:marBottom w:val="0"/>
              <w:divBdr>
                <w:top w:val="none" w:sz="0" w:space="0" w:color="auto"/>
                <w:left w:val="none" w:sz="0" w:space="0" w:color="auto"/>
                <w:bottom w:val="none" w:sz="0" w:space="0" w:color="auto"/>
                <w:right w:val="none" w:sz="0" w:space="0" w:color="auto"/>
              </w:divBdr>
            </w:div>
            <w:div w:id="1203786477">
              <w:marLeft w:val="0"/>
              <w:marRight w:val="0"/>
              <w:marTop w:val="0"/>
              <w:marBottom w:val="0"/>
              <w:divBdr>
                <w:top w:val="none" w:sz="0" w:space="0" w:color="auto"/>
                <w:left w:val="none" w:sz="0" w:space="0" w:color="auto"/>
                <w:bottom w:val="none" w:sz="0" w:space="0" w:color="auto"/>
                <w:right w:val="none" w:sz="0" w:space="0" w:color="auto"/>
              </w:divBdr>
            </w:div>
            <w:div w:id="1245451505">
              <w:marLeft w:val="0"/>
              <w:marRight w:val="0"/>
              <w:marTop w:val="0"/>
              <w:marBottom w:val="0"/>
              <w:divBdr>
                <w:top w:val="none" w:sz="0" w:space="0" w:color="auto"/>
                <w:left w:val="none" w:sz="0" w:space="0" w:color="auto"/>
                <w:bottom w:val="none" w:sz="0" w:space="0" w:color="auto"/>
                <w:right w:val="none" w:sz="0" w:space="0" w:color="auto"/>
              </w:divBdr>
            </w:div>
            <w:div w:id="1248033871">
              <w:marLeft w:val="0"/>
              <w:marRight w:val="0"/>
              <w:marTop w:val="0"/>
              <w:marBottom w:val="0"/>
              <w:divBdr>
                <w:top w:val="none" w:sz="0" w:space="0" w:color="auto"/>
                <w:left w:val="none" w:sz="0" w:space="0" w:color="auto"/>
                <w:bottom w:val="none" w:sz="0" w:space="0" w:color="auto"/>
                <w:right w:val="none" w:sz="0" w:space="0" w:color="auto"/>
              </w:divBdr>
            </w:div>
            <w:div w:id="1259290400">
              <w:marLeft w:val="0"/>
              <w:marRight w:val="0"/>
              <w:marTop w:val="0"/>
              <w:marBottom w:val="0"/>
              <w:divBdr>
                <w:top w:val="none" w:sz="0" w:space="0" w:color="auto"/>
                <w:left w:val="none" w:sz="0" w:space="0" w:color="auto"/>
                <w:bottom w:val="none" w:sz="0" w:space="0" w:color="auto"/>
                <w:right w:val="none" w:sz="0" w:space="0" w:color="auto"/>
              </w:divBdr>
            </w:div>
            <w:div w:id="1278951205">
              <w:marLeft w:val="0"/>
              <w:marRight w:val="0"/>
              <w:marTop w:val="0"/>
              <w:marBottom w:val="0"/>
              <w:divBdr>
                <w:top w:val="none" w:sz="0" w:space="0" w:color="auto"/>
                <w:left w:val="none" w:sz="0" w:space="0" w:color="auto"/>
                <w:bottom w:val="none" w:sz="0" w:space="0" w:color="auto"/>
                <w:right w:val="none" w:sz="0" w:space="0" w:color="auto"/>
              </w:divBdr>
            </w:div>
            <w:div w:id="1279142135">
              <w:marLeft w:val="0"/>
              <w:marRight w:val="0"/>
              <w:marTop w:val="0"/>
              <w:marBottom w:val="0"/>
              <w:divBdr>
                <w:top w:val="none" w:sz="0" w:space="0" w:color="auto"/>
                <w:left w:val="none" w:sz="0" w:space="0" w:color="auto"/>
                <w:bottom w:val="none" w:sz="0" w:space="0" w:color="auto"/>
                <w:right w:val="none" w:sz="0" w:space="0" w:color="auto"/>
              </w:divBdr>
            </w:div>
            <w:div w:id="1304968154">
              <w:marLeft w:val="0"/>
              <w:marRight w:val="0"/>
              <w:marTop w:val="0"/>
              <w:marBottom w:val="0"/>
              <w:divBdr>
                <w:top w:val="none" w:sz="0" w:space="0" w:color="auto"/>
                <w:left w:val="none" w:sz="0" w:space="0" w:color="auto"/>
                <w:bottom w:val="none" w:sz="0" w:space="0" w:color="auto"/>
                <w:right w:val="none" w:sz="0" w:space="0" w:color="auto"/>
              </w:divBdr>
            </w:div>
            <w:div w:id="1329865798">
              <w:marLeft w:val="0"/>
              <w:marRight w:val="0"/>
              <w:marTop w:val="0"/>
              <w:marBottom w:val="0"/>
              <w:divBdr>
                <w:top w:val="none" w:sz="0" w:space="0" w:color="auto"/>
                <w:left w:val="none" w:sz="0" w:space="0" w:color="auto"/>
                <w:bottom w:val="none" w:sz="0" w:space="0" w:color="auto"/>
                <w:right w:val="none" w:sz="0" w:space="0" w:color="auto"/>
              </w:divBdr>
            </w:div>
            <w:div w:id="1382679538">
              <w:marLeft w:val="0"/>
              <w:marRight w:val="0"/>
              <w:marTop w:val="0"/>
              <w:marBottom w:val="0"/>
              <w:divBdr>
                <w:top w:val="none" w:sz="0" w:space="0" w:color="auto"/>
                <w:left w:val="none" w:sz="0" w:space="0" w:color="auto"/>
                <w:bottom w:val="none" w:sz="0" w:space="0" w:color="auto"/>
                <w:right w:val="none" w:sz="0" w:space="0" w:color="auto"/>
              </w:divBdr>
            </w:div>
            <w:div w:id="1398822277">
              <w:marLeft w:val="0"/>
              <w:marRight w:val="0"/>
              <w:marTop w:val="0"/>
              <w:marBottom w:val="0"/>
              <w:divBdr>
                <w:top w:val="none" w:sz="0" w:space="0" w:color="auto"/>
                <w:left w:val="none" w:sz="0" w:space="0" w:color="auto"/>
                <w:bottom w:val="none" w:sz="0" w:space="0" w:color="auto"/>
                <w:right w:val="none" w:sz="0" w:space="0" w:color="auto"/>
              </w:divBdr>
            </w:div>
            <w:div w:id="1454401314">
              <w:marLeft w:val="0"/>
              <w:marRight w:val="0"/>
              <w:marTop w:val="0"/>
              <w:marBottom w:val="0"/>
              <w:divBdr>
                <w:top w:val="none" w:sz="0" w:space="0" w:color="auto"/>
                <w:left w:val="none" w:sz="0" w:space="0" w:color="auto"/>
                <w:bottom w:val="none" w:sz="0" w:space="0" w:color="auto"/>
                <w:right w:val="none" w:sz="0" w:space="0" w:color="auto"/>
              </w:divBdr>
            </w:div>
            <w:div w:id="1471433258">
              <w:marLeft w:val="0"/>
              <w:marRight w:val="0"/>
              <w:marTop w:val="0"/>
              <w:marBottom w:val="0"/>
              <w:divBdr>
                <w:top w:val="none" w:sz="0" w:space="0" w:color="auto"/>
                <w:left w:val="none" w:sz="0" w:space="0" w:color="auto"/>
                <w:bottom w:val="none" w:sz="0" w:space="0" w:color="auto"/>
                <w:right w:val="none" w:sz="0" w:space="0" w:color="auto"/>
              </w:divBdr>
            </w:div>
            <w:div w:id="1471900519">
              <w:marLeft w:val="0"/>
              <w:marRight w:val="0"/>
              <w:marTop w:val="0"/>
              <w:marBottom w:val="0"/>
              <w:divBdr>
                <w:top w:val="none" w:sz="0" w:space="0" w:color="auto"/>
                <w:left w:val="none" w:sz="0" w:space="0" w:color="auto"/>
                <w:bottom w:val="none" w:sz="0" w:space="0" w:color="auto"/>
                <w:right w:val="none" w:sz="0" w:space="0" w:color="auto"/>
              </w:divBdr>
            </w:div>
            <w:div w:id="1509368450">
              <w:marLeft w:val="0"/>
              <w:marRight w:val="0"/>
              <w:marTop w:val="0"/>
              <w:marBottom w:val="0"/>
              <w:divBdr>
                <w:top w:val="none" w:sz="0" w:space="0" w:color="auto"/>
                <w:left w:val="none" w:sz="0" w:space="0" w:color="auto"/>
                <w:bottom w:val="none" w:sz="0" w:space="0" w:color="auto"/>
                <w:right w:val="none" w:sz="0" w:space="0" w:color="auto"/>
              </w:divBdr>
            </w:div>
            <w:div w:id="1517186910">
              <w:marLeft w:val="0"/>
              <w:marRight w:val="0"/>
              <w:marTop w:val="0"/>
              <w:marBottom w:val="0"/>
              <w:divBdr>
                <w:top w:val="none" w:sz="0" w:space="0" w:color="auto"/>
                <w:left w:val="none" w:sz="0" w:space="0" w:color="auto"/>
                <w:bottom w:val="none" w:sz="0" w:space="0" w:color="auto"/>
                <w:right w:val="none" w:sz="0" w:space="0" w:color="auto"/>
              </w:divBdr>
            </w:div>
            <w:div w:id="1533301166">
              <w:marLeft w:val="0"/>
              <w:marRight w:val="0"/>
              <w:marTop w:val="0"/>
              <w:marBottom w:val="0"/>
              <w:divBdr>
                <w:top w:val="none" w:sz="0" w:space="0" w:color="auto"/>
                <w:left w:val="none" w:sz="0" w:space="0" w:color="auto"/>
                <w:bottom w:val="none" w:sz="0" w:space="0" w:color="auto"/>
                <w:right w:val="none" w:sz="0" w:space="0" w:color="auto"/>
              </w:divBdr>
            </w:div>
            <w:div w:id="1541043569">
              <w:marLeft w:val="0"/>
              <w:marRight w:val="0"/>
              <w:marTop w:val="0"/>
              <w:marBottom w:val="0"/>
              <w:divBdr>
                <w:top w:val="none" w:sz="0" w:space="0" w:color="auto"/>
                <w:left w:val="none" w:sz="0" w:space="0" w:color="auto"/>
                <w:bottom w:val="none" w:sz="0" w:space="0" w:color="auto"/>
                <w:right w:val="none" w:sz="0" w:space="0" w:color="auto"/>
              </w:divBdr>
            </w:div>
            <w:div w:id="1557280709">
              <w:marLeft w:val="0"/>
              <w:marRight w:val="0"/>
              <w:marTop w:val="0"/>
              <w:marBottom w:val="0"/>
              <w:divBdr>
                <w:top w:val="none" w:sz="0" w:space="0" w:color="auto"/>
                <w:left w:val="none" w:sz="0" w:space="0" w:color="auto"/>
                <w:bottom w:val="none" w:sz="0" w:space="0" w:color="auto"/>
                <w:right w:val="none" w:sz="0" w:space="0" w:color="auto"/>
              </w:divBdr>
            </w:div>
            <w:div w:id="1572882194">
              <w:marLeft w:val="0"/>
              <w:marRight w:val="0"/>
              <w:marTop w:val="0"/>
              <w:marBottom w:val="0"/>
              <w:divBdr>
                <w:top w:val="none" w:sz="0" w:space="0" w:color="auto"/>
                <w:left w:val="none" w:sz="0" w:space="0" w:color="auto"/>
                <w:bottom w:val="none" w:sz="0" w:space="0" w:color="auto"/>
                <w:right w:val="none" w:sz="0" w:space="0" w:color="auto"/>
              </w:divBdr>
            </w:div>
            <w:div w:id="1585264175">
              <w:marLeft w:val="0"/>
              <w:marRight w:val="0"/>
              <w:marTop w:val="0"/>
              <w:marBottom w:val="0"/>
              <w:divBdr>
                <w:top w:val="none" w:sz="0" w:space="0" w:color="auto"/>
                <w:left w:val="none" w:sz="0" w:space="0" w:color="auto"/>
                <w:bottom w:val="none" w:sz="0" w:space="0" w:color="auto"/>
                <w:right w:val="none" w:sz="0" w:space="0" w:color="auto"/>
              </w:divBdr>
            </w:div>
            <w:div w:id="1586955977">
              <w:marLeft w:val="0"/>
              <w:marRight w:val="0"/>
              <w:marTop w:val="0"/>
              <w:marBottom w:val="0"/>
              <w:divBdr>
                <w:top w:val="none" w:sz="0" w:space="0" w:color="auto"/>
                <w:left w:val="none" w:sz="0" w:space="0" w:color="auto"/>
                <w:bottom w:val="none" w:sz="0" w:space="0" w:color="auto"/>
                <w:right w:val="none" w:sz="0" w:space="0" w:color="auto"/>
              </w:divBdr>
            </w:div>
            <w:div w:id="1606228001">
              <w:marLeft w:val="0"/>
              <w:marRight w:val="0"/>
              <w:marTop w:val="0"/>
              <w:marBottom w:val="0"/>
              <w:divBdr>
                <w:top w:val="none" w:sz="0" w:space="0" w:color="auto"/>
                <w:left w:val="none" w:sz="0" w:space="0" w:color="auto"/>
                <w:bottom w:val="none" w:sz="0" w:space="0" w:color="auto"/>
                <w:right w:val="none" w:sz="0" w:space="0" w:color="auto"/>
              </w:divBdr>
            </w:div>
            <w:div w:id="1607347317">
              <w:marLeft w:val="0"/>
              <w:marRight w:val="0"/>
              <w:marTop w:val="0"/>
              <w:marBottom w:val="0"/>
              <w:divBdr>
                <w:top w:val="none" w:sz="0" w:space="0" w:color="auto"/>
                <w:left w:val="none" w:sz="0" w:space="0" w:color="auto"/>
                <w:bottom w:val="none" w:sz="0" w:space="0" w:color="auto"/>
                <w:right w:val="none" w:sz="0" w:space="0" w:color="auto"/>
              </w:divBdr>
            </w:div>
            <w:div w:id="1619871951">
              <w:marLeft w:val="0"/>
              <w:marRight w:val="0"/>
              <w:marTop w:val="0"/>
              <w:marBottom w:val="0"/>
              <w:divBdr>
                <w:top w:val="none" w:sz="0" w:space="0" w:color="auto"/>
                <w:left w:val="none" w:sz="0" w:space="0" w:color="auto"/>
                <w:bottom w:val="none" w:sz="0" w:space="0" w:color="auto"/>
                <w:right w:val="none" w:sz="0" w:space="0" w:color="auto"/>
              </w:divBdr>
            </w:div>
            <w:div w:id="1631087244">
              <w:marLeft w:val="0"/>
              <w:marRight w:val="0"/>
              <w:marTop w:val="0"/>
              <w:marBottom w:val="0"/>
              <w:divBdr>
                <w:top w:val="none" w:sz="0" w:space="0" w:color="auto"/>
                <w:left w:val="none" w:sz="0" w:space="0" w:color="auto"/>
                <w:bottom w:val="none" w:sz="0" w:space="0" w:color="auto"/>
                <w:right w:val="none" w:sz="0" w:space="0" w:color="auto"/>
              </w:divBdr>
            </w:div>
            <w:div w:id="1660235528">
              <w:marLeft w:val="0"/>
              <w:marRight w:val="0"/>
              <w:marTop w:val="0"/>
              <w:marBottom w:val="0"/>
              <w:divBdr>
                <w:top w:val="none" w:sz="0" w:space="0" w:color="auto"/>
                <w:left w:val="none" w:sz="0" w:space="0" w:color="auto"/>
                <w:bottom w:val="none" w:sz="0" w:space="0" w:color="auto"/>
                <w:right w:val="none" w:sz="0" w:space="0" w:color="auto"/>
              </w:divBdr>
            </w:div>
            <w:div w:id="1675304302">
              <w:marLeft w:val="0"/>
              <w:marRight w:val="0"/>
              <w:marTop w:val="0"/>
              <w:marBottom w:val="0"/>
              <w:divBdr>
                <w:top w:val="none" w:sz="0" w:space="0" w:color="auto"/>
                <w:left w:val="none" w:sz="0" w:space="0" w:color="auto"/>
                <w:bottom w:val="none" w:sz="0" w:space="0" w:color="auto"/>
                <w:right w:val="none" w:sz="0" w:space="0" w:color="auto"/>
              </w:divBdr>
            </w:div>
            <w:div w:id="1692030920">
              <w:marLeft w:val="0"/>
              <w:marRight w:val="0"/>
              <w:marTop w:val="0"/>
              <w:marBottom w:val="0"/>
              <w:divBdr>
                <w:top w:val="none" w:sz="0" w:space="0" w:color="auto"/>
                <w:left w:val="none" w:sz="0" w:space="0" w:color="auto"/>
                <w:bottom w:val="none" w:sz="0" w:space="0" w:color="auto"/>
                <w:right w:val="none" w:sz="0" w:space="0" w:color="auto"/>
              </w:divBdr>
            </w:div>
            <w:div w:id="1726756304">
              <w:marLeft w:val="0"/>
              <w:marRight w:val="0"/>
              <w:marTop w:val="0"/>
              <w:marBottom w:val="0"/>
              <w:divBdr>
                <w:top w:val="none" w:sz="0" w:space="0" w:color="auto"/>
                <w:left w:val="none" w:sz="0" w:space="0" w:color="auto"/>
                <w:bottom w:val="none" w:sz="0" w:space="0" w:color="auto"/>
                <w:right w:val="none" w:sz="0" w:space="0" w:color="auto"/>
              </w:divBdr>
            </w:div>
            <w:div w:id="1757240169">
              <w:marLeft w:val="0"/>
              <w:marRight w:val="0"/>
              <w:marTop w:val="0"/>
              <w:marBottom w:val="0"/>
              <w:divBdr>
                <w:top w:val="none" w:sz="0" w:space="0" w:color="auto"/>
                <w:left w:val="none" w:sz="0" w:space="0" w:color="auto"/>
                <w:bottom w:val="none" w:sz="0" w:space="0" w:color="auto"/>
                <w:right w:val="none" w:sz="0" w:space="0" w:color="auto"/>
              </w:divBdr>
            </w:div>
            <w:div w:id="1759253443">
              <w:marLeft w:val="0"/>
              <w:marRight w:val="0"/>
              <w:marTop w:val="0"/>
              <w:marBottom w:val="0"/>
              <w:divBdr>
                <w:top w:val="none" w:sz="0" w:space="0" w:color="auto"/>
                <w:left w:val="none" w:sz="0" w:space="0" w:color="auto"/>
                <w:bottom w:val="none" w:sz="0" w:space="0" w:color="auto"/>
                <w:right w:val="none" w:sz="0" w:space="0" w:color="auto"/>
              </w:divBdr>
            </w:div>
            <w:div w:id="1771656269">
              <w:marLeft w:val="0"/>
              <w:marRight w:val="0"/>
              <w:marTop w:val="0"/>
              <w:marBottom w:val="0"/>
              <w:divBdr>
                <w:top w:val="none" w:sz="0" w:space="0" w:color="auto"/>
                <w:left w:val="none" w:sz="0" w:space="0" w:color="auto"/>
                <w:bottom w:val="none" w:sz="0" w:space="0" w:color="auto"/>
                <w:right w:val="none" w:sz="0" w:space="0" w:color="auto"/>
              </w:divBdr>
            </w:div>
            <w:div w:id="1772047041">
              <w:marLeft w:val="0"/>
              <w:marRight w:val="0"/>
              <w:marTop w:val="0"/>
              <w:marBottom w:val="0"/>
              <w:divBdr>
                <w:top w:val="none" w:sz="0" w:space="0" w:color="auto"/>
                <w:left w:val="none" w:sz="0" w:space="0" w:color="auto"/>
                <w:bottom w:val="none" w:sz="0" w:space="0" w:color="auto"/>
                <w:right w:val="none" w:sz="0" w:space="0" w:color="auto"/>
              </w:divBdr>
            </w:div>
            <w:div w:id="1797793407">
              <w:marLeft w:val="0"/>
              <w:marRight w:val="0"/>
              <w:marTop w:val="0"/>
              <w:marBottom w:val="0"/>
              <w:divBdr>
                <w:top w:val="none" w:sz="0" w:space="0" w:color="auto"/>
                <w:left w:val="none" w:sz="0" w:space="0" w:color="auto"/>
                <w:bottom w:val="none" w:sz="0" w:space="0" w:color="auto"/>
                <w:right w:val="none" w:sz="0" w:space="0" w:color="auto"/>
              </w:divBdr>
            </w:div>
            <w:div w:id="1811247134">
              <w:marLeft w:val="0"/>
              <w:marRight w:val="0"/>
              <w:marTop w:val="0"/>
              <w:marBottom w:val="0"/>
              <w:divBdr>
                <w:top w:val="none" w:sz="0" w:space="0" w:color="auto"/>
                <w:left w:val="none" w:sz="0" w:space="0" w:color="auto"/>
                <w:bottom w:val="none" w:sz="0" w:space="0" w:color="auto"/>
                <w:right w:val="none" w:sz="0" w:space="0" w:color="auto"/>
              </w:divBdr>
            </w:div>
            <w:div w:id="1828741221">
              <w:marLeft w:val="0"/>
              <w:marRight w:val="0"/>
              <w:marTop w:val="0"/>
              <w:marBottom w:val="0"/>
              <w:divBdr>
                <w:top w:val="none" w:sz="0" w:space="0" w:color="auto"/>
                <w:left w:val="none" w:sz="0" w:space="0" w:color="auto"/>
                <w:bottom w:val="none" w:sz="0" w:space="0" w:color="auto"/>
                <w:right w:val="none" w:sz="0" w:space="0" w:color="auto"/>
              </w:divBdr>
            </w:div>
            <w:div w:id="1835946753">
              <w:marLeft w:val="0"/>
              <w:marRight w:val="0"/>
              <w:marTop w:val="0"/>
              <w:marBottom w:val="0"/>
              <w:divBdr>
                <w:top w:val="none" w:sz="0" w:space="0" w:color="auto"/>
                <w:left w:val="none" w:sz="0" w:space="0" w:color="auto"/>
                <w:bottom w:val="none" w:sz="0" w:space="0" w:color="auto"/>
                <w:right w:val="none" w:sz="0" w:space="0" w:color="auto"/>
              </w:divBdr>
            </w:div>
            <w:div w:id="1838962273">
              <w:marLeft w:val="0"/>
              <w:marRight w:val="0"/>
              <w:marTop w:val="0"/>
              <w:marBottom w:val="0"/>
              <w:divBdr>
                <w:top w:val="none" w:sz="0" w:space="0" w:color="auto"/>
                <w:left w:val="none" w:sz="0" w:space="0" w:color="auto"/>
                <w:bottom w:val="none" w:sz="0" w:space="0" w:color="auto"/>
                <w:right w:val="none" w:sz="0" w:space="0" w:color="auto"/>
              </w:divBdr>
            </w:div>
            <w:div w:id="1850171476">
              <w:marLeft w:val="0"/>
              <w:marRight w:val="0"/>
              <w:marTop w:val="0"/>
              <w:marBottom w:val="0"/>
              <w:divBdr>
                <w:top w:val="none" w:sz="0" w:space="0" w:color="auto"/>
                <w:left w:val="none" w:sz="0" w:space="0" w:color="auto"/>
                <w:bottom w:val="none" w:sz="0" w:space="0" w:color="auto"/>
                <w:right w:val="none" w:sz="0" w:space="0" w:color="auto"/>
              </w:divBdr>
            </w:div>
            <w:div w:id="1857766387">
              <w:marLeft w:val="0"/>
              <w:marRight w:val="0"/>
              <w:marTop w:val="0"/>
              <w:marBottom w:val="0"/>
              <w:divBdr>
                <w:top w:val="none" w:sz="0" w:space="0" w:color="auto"/>
                <w:left w:val="none" w:sz="0" w:space="0" w:color="auto"/>
                <w:bottom w:val="none" w:sz="0" w:space="0" w:color="auto"/>
                <w:right w:val="none" w:sz="0" w:space="0" w:color="auto"/>
              </w:divBdr>
            </w:div>
            <w:div w:id="1900822227">
              <w:marLeft w:val="0"/>
              <w:marRight w:val="0"/>
              <w:marTop w:val="0"/>
              <w:marBottom w:val="0"/>
              <w:divBdr>
                <w:top w:val="none" w:sz="0" w:space="0" w:color="auto"/>
                <w:left w:val="none" w:sz="0" w:space="0" w:color="auto"/>
                <w:bottom w:val="none" w:sz="0" w:space="0" w:color="auto"/>
                <w:right w:val="none" w:sz="0" w:space="0" w:color="auto"/>
              </w:divBdr>
            </w:div>
            <w:div w:id="1902012703">
              <w:marLeft w:val="0"/>
              <w:marRight w:val="0"/>
              <w:marTop w:val="0"/>
              <w:marBottom w:val="0"/>
              <w:divBdr>
                <w:top w:val="none" w:sz="0" w:space="0" w:color="auto"/>
                <w:left w:val="none" w:sz="0" w:space="0" w:color="auto"/>
                <w:bottom w:val="none" w:sz="0" w:space="0" w:color="auto"/>
                <w:right w:val="none" w:sz="0" w:space="0" w:color="auto"/>
              </w:divBdr>
            </w:div>
            <w:div w:id="1906914907">
              <w:marLeft w:val="0"/>
              <w:marRight w:val="0"/>
              <w:marTop w:val="0"/>
              <w:marBottom w:val="0"/>
              <w:divBdr>
                <w:top w:val="none" w:sz="0" w:space="0" w:color="auto"/>
                <w:left w:val="none" w:sz="0" w:space="0" w:color="auto"/>
                <w:bottom w:val="none" w:sz="0" w:space="0" w:color="auto"/>
                <w:right w:val="none" w:sz="0" w:space="0" w:color="auto"/>
              </w:divBdr>
            </w:div>
            <w:div w:id="1914705486">
              <w:marLeft w:val="0"/>
              <w:marRight w:val="0"/>
              <w:marTop w:val="0"/>
              <w:marBottom w:val="0"/>
              <w:divBdr>
                <w:top w:val="none" w:sz="0" w:space="0" w:color="auto"/>
                <w:left w:val="none" w:sz="0" w:space="0" w:color="auto"/>
                <w:bottom w:val="none" w:sz="0" w:space="0" w:color="auto"/>
                <w:right w:val="none" w:sz="0" w:space="0" w:color="auto"/>
              </w:divBdr>
            </w:div>
            <w:div w:id="1915386715">
              <w:marLeft w:val="0"/>
              <w:marRight w:val="0"/>
              <w:marTop w:val="0"/>
              <w:marBottom w:val="0"/>
              <w:divBdr>
                <w:top w:val="none" w:sz="0" w:space="0" w:color="auto"/>
                <w:left w:val="none" w:sz="0" w:space="0" w:color="auto"/>
                <w:bottom w:val="none" w:sz="0" w:space="0" w:color="auto"/>
                <w:right w:val="none" w:sz="0" w:space="0" w:color="auto"/>
              </w:divBdr>
            </w:div>
            <w:div w:id="1955743927">
              <w:marLeft w:val="0"/>
              <w:marRight w:val="0"/>
              <w:marTop w:val="0"/>
              <w:marBottom w:val="0"/>
              <w:divBdr>
                <w:top w:val="none" w:sz="0" w:space="0" w:color="auto"/>
                <w:left w:val="none" w:sz="0" w:space="0" w:color="auto"/>
                <w:bottom w:val="none" w:sz="0" w:space="0" w:color="auto"/>
                <w:right w:val="none" w:sz="0" w:space="0" w:color="auto"/>
              </w:divBdr>
            </w:div>
            <w:div w:id="1979266206">
              <w:marLeft w:val="0"/>
              <w:marRight w:val="0"/>
              <w:marTop w:val="0"/>
              <w:marBottom w:val="0"/>
              <w:divBdr>
                <w:top w:val="none" w:sz="0" w:space="0" w:color="auto"/>
                <w:left w:val="none" w:sz="0" w:space="0" w:color="auto"/>
                <w:bottom w:val="none" w:sz="0" w:space="0" w:color="auto"/>
                <w:right w:val="none" w:sz="0" w:space="0" w:color="auto"/>
              </w:divBdr>
            </w:div>
            <w:div w:id="2003729889">
              <w:marLeft w:val="0"/>
              <w:marRight w:val="0"/>
              <w:marTop w:val="0"/>
              <w:marBottom w:val="0"/>
              <w:divBdr>
                <w:top w:val="none" w:sz="0" w:space="0" w:color="auto"/>
                <w:left w:val="none" w:sz="0" w:space="0" w:color="auto"/>
                <w:bottom w:val="none" w:sz="0" w:space="0" w:color="auto"/>
                <w:right w:val="none" w:sz="0" w:space="0" w:color="auto"/>
              </w:divBdr>
            </w:div>
            <w:div w:id="2041466235">
              <w:marLeft w:val="0"/>
              <w:marRight w:val="0"/>
              <w:marTop w:val="0"/>
              <w:marBottom w:val="0"/>
              <w:divBdr>
                <w:top w:val="none" w:sz="0" w:space="0" w:color="auto"/>
                <w:left w:val="none" w:sz="0" w:space="0" w:color="auto"/>
                <w:bottom w:val="none" w:sz="0" w:space="0" w:color="auto"/>
                <w:right w:val="none" w:sz="0" w:space="0" w:color="auto"/>
              </w:divBdr>
            </w:div>
            <w:div w:id="204185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emf"/><Relationship Id="rId21" Type="http://schemas.openxmlformats.org/officeDocument/2006/relationships/image" Target="media/image12.png"/><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footer" Target="footer1.xml"/><Relationship Id="rId2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theme" Target="theme/theme1.xml"/><Relationship Id="rId6" Type="http://schemas.openxmlformats.org/officeDocument/2006/relationships/webSettings" Target="webSettings.xml"/><Relationship Id="rId32" Type="http://schemas.microsoft.com/office/2011/relationships/people" Target="people.xml"/><Relationship Id="rId9" Type="http://schemas.openxmlformats.org/officeDocument/2006/relationships/comments" Target="comments.xml"/><Relationship Id="rId33" Type="http://schemas.microsoft.com/office/2011/relationships/commentsExtended" Target="commentsExtended.xml"/><Relationship Id="rId7" Type="http://schemas.openxmlformats.org/officeDocument/2006/relationships/footnotes" Target="footnotes.xml"/><Relationship Id="rId8" Type="http://schemas.openxmlformats.org/officeDocument/2006/relationships/endnotes" Target="endnotes.xml"/><Relationship Id="rId34" Type="http://schemas.microsoft.com/office/2016/09/relationships/commentsIds" Target="commentsIds.xml"/><Relationship Id="rId35" Type="http://schemas.microsoft.com/office/2018/08/relationships/commentsExtensible" Target="commentsExtensible.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6FF8C-3E8A-BD4A-8E16-89B569148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6016</Words>
  <Characters>34297</Characters>
  <Application>Microsoft Macintosh Word</Application>
  <DocSecurity>0</DocSecurity>
  <Lines>285</Lines>
  <Paragraphs>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Berg, Million van den</dc:creator>
  <cp:keywords/>
  <dc:description/>
  <cp:lastModifiedBy>Hilbert</cp:lastModifiedBy>
  <cp:revision>3</cp:revision>
  <cp:lastPrinted>2022-06-17T13:55:00Z</cp:lastPrinted>
  <dcterms:created xsi:type="dcterms:W3CDTF">2022-06-17T13:55:00Z</dcterms:created>
  <dcterms:modified xsi:type="dcterms:W3CDTF">2022-06-17T14:54:00Z</dcterms:modified>
</cp:coreProperties>
</file>